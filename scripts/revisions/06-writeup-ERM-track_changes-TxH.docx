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A2CC8" w14:textId="77777777" w:rsidR="005227CF" w:rsidRPr="005227CF" w:rsidRDefault="005227CF" w:rsidP="005227CF">
      <w:pPr>
        <w:pStyle w:val="Header"/>
      </w:pPr>
      <w:r>
        <w:t>Assessing Representation Protected Area</w:t>
      </w:r>
    </w:p>
    <w:p w14:paraId="63C4F48F" w14:textId="77777777" w:rsidR="00C60D71" w:rsidRPr="00AA0A1E" w:rsidRDefault="00B16883">
      <w:pPr>
        <w:pStyle w:val="Title"/>
        <w:rPr>
          <w:rFonts w:ascii="Times New Roman" w:hAnsi="Times New Roman" w:cs="Times New Roman"/>
        </w:rPr>
      </w:pPr>
      <w:r w:rsidRPr="00AA0A1E">
        <w:rPr>
          <w:rFonts w:ascii="Times New Roman" w:hAnsi="Times New Roman" w:cs="Times New Roman"/>
        </w:rPr>
        <w:t>Assessing Representation of Remote Sensing Derived Forest Structure and Land Cover Across a Network of Protected Areas</w:t>
      </w:r>
    </w:p>
    <w:p w14:paraId="15E6EE1D" w14:textId="77777777" w:rsidR="00C60D71" w:rsidRPr="00AA0A1E" w:rsidRDefault="00B16883">
      <w:pPr>
        <w:pStyle w:val="Author"/>
        <w:rPr>
          <w:rFonts w:ascii="Times New Roman" w:hAnsi="Times New Roman" w:cs="Times New Roman"/>
          <w:vertAlign w:val="superscript"/>
        </w:rPr>
      </w:pPr>
      <w:r w:rsidRPr="00AA0A1E">
        <w:rPr>
          <w:rFonts w:ascii="Times New Roman" w:hAnsi="Times New Roman" w:cs="Times New Roman"/>
        </w:rPr>
        <w:t>Evan R. Muise</w:t>
      </w:r>
      <w:proofErr w:type="gramStart"/>
      <w:r w:rsidRPr="00AA0A1E">
        <w:rPr>
          <w:rFonts w:ascii="Times New Roman" w:hAnsi="Times New Roman" w:cs="Times New Roman"/>
          <w:vertAlign w:val="superscript"/>
        </w:rPr>
        <w:t>1,</w:t>
      </w:r>
      <w:r w:rsidRPr="00AA0A1E">
        <w:rPr>
          <w:rFonts w:ascii="Segoe UI Emoji" w:hAnsi="Segoe UI Emoji" w:cs="Segoe UI Emoji"/>
          <w:vertAlign w:val="superscript"/>
        </w:rPr>
        <w:t>✉</w:t>
      </w:r>
      <w:proofErr w:type="gramEnd"/>
      <w:r w:rsidRPr="00AA0A1E">
        <w:rPr>
          <w:rFonts w:ascii="Times New Roman" w:hAnsi="Times New Roman" w:cs="Times New Roman"/>
        </w:rPr>
        <w:t>, Nicholas C. Coops</w:t>
      </w:r>
      <w:r w:rsidRPr="00AA0A1E">
        <w:rPr>
          <w:rFonts w:ascii="Times New Roman" w:hAnsi="Times New Roman" w:cs="Times New Roman"/>
          <w:vertAlign w:val="superscript"/>
        </w:rPr>
        <w:t>1</w:t>
      </w:r>
      <w:r w:rsidRPr="00AA0A1E">
        <w:rPr>
          <w:rFonts w:ascii="Times New Roman" w:hAnsi="Times New Roman" w:cs="Times New Roman"/>
        </w:rPr>
        <w:t xml:space="preserve">, </w:t>
      </w:r>
      <w:proofErr w:type="spellStart"/>
      <w:r w:rsidRPr="00AA0A1E">
        <w:rPr>
          <w:rFonts w:ascii="Times New Roman" w:hAnsi="Times New Roman" w:cs="Times New Roman"/>
        </w:rPr>
        <w:t>Txomin</w:t>
      </w:r>
      <w:proofErr w:type="spellEnd"/>
      <w:r w:rsidRPr="00AA0A1E">
        <w:rPr>
          <w:rFonts w:ascii="Times New Roman" w:hAnsi="Times New Roman" w:cs="Times New Roman"/>
        </w:rPr>
        <w:t xml:space="preserve"> Hermosilla</w:t>
      </w:r>
      <w:r w:rsidRPr="00AA0A1E">
        <w:rPr>
          <w:rFonts w:ascii="Times New Roman" w:hAnsi="Times New Roman" w:cs="Times New Roman"/>
          <w:vertAlign w:val="superscript"/>
        </w:rPr>
        <w:t>2</w:t>
      </w:r>
      <w:r w:rsidRPr="00AA0A1E">
        <w:rPr>
          <w:rFonts w:ascii="Times New Roman" w:hAnsi="Times New Roman" w:cs="Times New Roman"/>
        </w:rPr>
        <w:t>, and Stephen S. Ban</w:t>
      </w:r>
      <w:r w:rsidRPr="00AA0A1E">
        <w:rPr>
          <w:rFonts w:ascii="Times New Roman" w:hAnsi="Times New Roman" w:cs="Times New Roman"/>
          <w:vertAlign w:val="superscript"/>
        </w:rPr>
        <w:t>3</w:t>
      </w:r>
    </w:p>
    <w:p w14:paraId="5749920B" w14:textId="77777777" w:rsidR="00AA0A1E" w:rsidRPr="00AA0A1E" w:rsidRDefault="003F58C3" w:rsidP="00AA0A1E">
      <w:pPr>
        <w:pStyle w:val="BodyText"/>
        <w:rPr>
          <w:rFonts w:cs="Times New Roman"/>
        </w:rPr>
      </w:pPr>
      <w:r>
        <w:rPr>
          <w:rFonts w:cs="Times New Roman"/>
        </w:rPr>
        <w:t xml:space="preserve">Open Research statement: </w:t>
      </w:r>
      <w:r w:rsidR="00B142CF" w:rsidRPr="00B142CF">
        <w:rPr>
          <w:rFonts w:cs="Times New Roman"/>
        </w:rPr>
        <w:t xml:space="preserve">Data are published and publicly available, with those items properly cited. See </w:t>
      </w:r>
      <w:hyperlink r:id="rId7" w:history="1">
        <w:r w:rsidR="00B142CF" w:rsidRPr="002526C6">
          <w:rPr>
            <w:rStyle w:val="Hyperlink"/>
            <w:rFonts w:cs="Times New Roman"/>
          </w:rPr>
          <w:t>https://opendata.nfis.org/mapserver/nfis-change_eng.html</w:t>
        </w:r>
      </w:hyperlink>
      <w:r w:rsidR="00B142CF">
        <w:rPr>
          <w:rFonts w:cs="Times New Roman"/>
        </w:rPr>
        <w:t xml:space="preserve"> (Landsat layers),  </w:t>
      </w:r>
      <w:hyperlink r:id="rId8" w:history="1">
        <w:r w:rsidR="00B142CF" w:rsidRPr="002526C6">
          <w:rPr>
            <w:rStyle w:val="Hyperlink"/>
            <w:rFonts w:cs="Times New Roman"/>
          </w:rPr>
          <w:t>https://www.canada.ca/en/environment-climate-change/services/national-wildlife-areas/protected-conserved-areas-database.html</w:t>
        </w:r>
      </w:hyperlink>
      <w:r w:rsidR="00B142CF">
        <w:rPr>
          <w:rFonts w:cs="Times New Roman"/>
        </w:rPr>
        <w:t xml:space="preserve"> (protected areas), </w:t>
      </w:r>
      <w:r w:rsidR="00B142CF" w:rsidRPr="00B142CF">
        <w:rPr>
          <w:rFonts w:cs="Times New Roman"/>
        </w:rPr>
        <w:t xml:space="preserve">and the </w:t>
      </w:r>
      <w:proofErr w:type="spellStart"/>
      <w:r w:rsidR="00B142CF" w:rsidRPr="00B142CF">
        <w:rPr>
          <w:rFonts w:cs="Times New Roman"/>
        </w:rPr>
        <w:t>bcmaps</w:t>
      </w:r>
      <w:proofErr w:type="spellEnd"/>
      <w:r w:rsidR="00B142CF" w:rsidRPr="00B142CF">
        <w:rPr>
          <w:rFonts w:cs="Times New Roman"/>
        </w:rPr>
        <w:t xml:space="preserve"> R package (for BEC zones).</w:t>
      </w:r>
      <w:r w:rsidR="00B142CF">
        <w:rPr>
          <w:rFonts w:cs="Times New Roman"/>
        </w:rPr>
        <w:t xml:space="preserve"> All code</w:t>
      </w:r>
      <w:r w:rsidR="00FF4E0D">
        <w:rPr>
          <w:rFonts w:cs="Times New Roman"/>
        </w:rPr>
        <w:t xml:space="preserve"> used for data manipulation and analysis</w:t>
      </w:r>
      <w:r w:rsidR="00B142CF">
        <w:rPr>
          <w:rFonts w:cs="Times New Roman"/>
        </w:rPr>
        <w:t xml:space="preserve"> is available at </w:t>
      </w:r>
      <w:hyperlink r:id="rId9" w:history="1">
        <w:r w:rsidR="00FF4E0D" w:rsidRPr="002526C6">
          <w:rPr>
            <w:rStyle w:val="Hyperlink"/>
            <w:rFonts w:cs="Times New Roman"/>
          </w:rPr>
          <w:t>https://zenodo.org/badge/latestdoi/350797384</w:t>
        </w:r>
      </w:hyperlink>
      <w:r w:rsidR="00FF4E0D">
        <w:rPr>
          <w:rFonts w:cs="Times New Roman"/>
        </w:rPr>
        <w:t xml:space="preserve"> or </w:t>
      </w:r>
      <w:hyperlink r:id="rId10" w:history="1">
        <w:r w:rsidR="00FF4E0D" w:rsidRPr="002526C6">
          <w:rPr>
            <w:rStyle w:val="Hyperlink"/>
            <w:rFonts w:cs="Times New Roman"/>
          </w:rPr>
          <w:t>https://github.com/emuise/bcparks_ei/releases/tag/submission</w:t>
        </w:r>
      </w:hyperlink>
      <w:r w:rsidR="00FF4E0D">
        <w:rPr>
          <w:rFonts w:cs="Times New Roman"/>
        </w:rPr>
        <w:t xml:space="preserve">. </w:t>
      </w:r>
    </w:p>
    <w:p w14:paraId="3C74A316" w14:textId="77777777" w:rsidR="00AA0A1E" w:rsidRPr="00AA0A1E" w:rsidRDefault="00AA0A1E" w:rsidP="00AA0A1E">
      <w:pPr>
        <w:pStyle w:val="BodyText"/>
        <w:rPr>
          <w:rFonts w:cs="Times New Roman"/>
        </w:rPr>
      </w:pPr>
    </w:p>
    <w:p w14:paraId="61A15CD4" w14:textId="77777777" w:rsidR="00C60D71" w:rsidRPr="00AA0A1E" w:rsidRDefault="00B16883">
      <w:pPr>
        <w:pStyle w:val="FirstParagraph"/>
        <w:rPr>
          <w:rFonts w:cs="Times New Roman"/>
        </w:rPr>
      </w:pPr>
      <w:r w:rsidRPr="00AA0A1E">
        <w:rPr>
          <w:rFonts w:cs="Times New Roman"/>
          <w:vertAlign w:val="superscript"/>
        </w:rPr>
        <w:t>1</w:t>
      </w:r>
      <w:r w:rsidRPr="00AA0A1E">
        <w:rPr>
          <w:rFonts w:cs="Times New Roman"/>
        </w:rPr>
        <w:t xml:space="preserve"> Department of Forest Resource Management, 2424 Main Mall, University of British Columbia, Vancouver, British Columbia, V6T 1Z4, Canada</w:t>
      </w:r>
      <w:r w:rsidRPr="00AA0A1E">
        <w:rPr>
          <w:rFonts w:cs="Times New Roman"/>
        </w:rPr>
        <w:br/>
      </w:r>
      <w:r w:rsidRPr="00AA0A1E">
        <w:rPr>
          <w:rFonts w:cs="Times New Roman"/>
          <w:vertAlign w:val="superscript"/>
        </w:rPr>
        <w:t>2</w:t>
      </w:r>
      <w:r w:rsidRPr="00AA0A1E">
        <w:rPr>
          <w:rFonts w:cs="Times New Roman"/>
        </w:rPr>
        <w:t xml:space="preserve"> Canadian Forest Service (Pacific Forestry Centre), Natural Resources Canada, 506 West Burnside Road, Victoria, British Columbia V8Z 1M5, Canada</w:t>
      </w:r>
      <w:r w:rsidRPr="00AA0A1E">
        <w:rPr>
          <w:rFonts w:cs="Times New Roman"/>
        </w:rPr>
        <w:br/>
      </w:r>
      <w:r w:rsidRPr="00AA0A1E">
        <w:rPr>
          <w:rFonts w:cs="Times New Roman"/>
          <w:vertAlign w:val="superscript"/>
        </w:rPr>
        <w:t>3</w:t>
      </w:r>
      <w:r w:rsidRPr="00AA0A1E">
        <w:rPr>
          <w:rFonts w:cs="Times New Roman"/>
        </w:rPr>
        <w:t xml:space="preserve"> BC Parks, Ministry of Environment and Climate Change Strategy, PO Box 9360 </w:t>
      </w:r>
      <w:proofErr w:type="spellStart"/>
      <w:r w:rsidRPr="00AA0A1E">
        <w:rPr>
          <w:rFonts w:cs="Times New Roman"/>
        </w:rPr>
        <w:t>Stn</w:t>
      </w:r>
      <w:proofErr w:type="spellEnd"/>
      <w:r w:rsidRPr="00AA0A1E">
        <w:rPr>
          <w:rFonts w:cs="Times New Roman"/>
        </w:rPr>
        <w:t xml:space="preserve"> Prov Govt Victoria, British Columbia, V8V 9M2 Canada.</w:t>
      </w:r>
    </w:p>
    <w:p w14:paraId="0673290E" w14:textId="77777777" w:rsidR="00C60D71" w:rsidRPr="00AA0A1E" w:rsidRDefault="00B16883">
      <w:pPr>
        <w:pStyle w:val="BodyText"/>
        <w:rPr>
          <w:rFonts w:cs="Times New Roman"/>
        </w:rPr>
      </w:pPr>
      <w:r w:rsidRPr="00AA0A1E">
        <w:rPr>
          <w:rFonts w:ascii="Segoe UI Emoji" w:hAnsi="Segoe UI Emoji" w:cs="Segoe UI Emoji"/>
          <w:vertAlign w:val="superscript"/>
        </w:rPr>
        <w:t>✉</w:t>
      </w:r>
      <w:r w:rsidRPr="00AA0A1E">
        <w:rPr>
          <w:rFonts w:cs="Times New Roman"/>
        </w:rPr>
        <w:t xml:space="preserve"> Correspondence: </w:t>
      </w:r>
      <w:hyperlink r:id="rId11">
        <w:r w:rsidRPr="00AA0A1E">
          <w:rPr>
            <w:rStyle w:val="Hyperlink"/>
            <w:rFonts w:cs="Times New Roman"/>
          </w:rPr>
          <w:t>Evan R. Muise &lt;</w:t>
        </w:r>
        <w:hyperlink r:id="rId12">
          <w:r w:rsidRPr="00AA0A1E">
            <w:rPr>
              <w:rStyle w:val="Hyperlink"/>
              <w:rFonts w:cs="Times New Roman"/>
            </w:rPr>
            <w:t>evanmuis@student.ubc.ca</w:t>
          </w:r>
        </w:hyperlink>
        <w:r w:rsidRPr="00AA0A1E">
          <w:rPr>
            <w:rStyle w:val="Hyperlink"/>
            <w:rFonts w:cs="Times New Roman"/>
          </w:rPr>
          <w:t>&gt;</w:t>
        </w:r>
      </w:hyperlink>
    </w:p>
    <w:p w14:paraId="0AFAB11E" w14:textId="1B7B2EA9" w:rsidR="00AA0A1E" w:rsidRPr="00AA0A1E" w:rsidRDefault="00B16883" w:rsidP="00AA0A1E">
      <w:pPr>
        <w:pStyle w:val="Abstract"/>
        <w:rPr>
          <w:rFonts w:cs="Times New Roman"/>
        </w:rPr>
      </w:pPr>
      <w:r w:rsidRPr="00AA0A1E">
        <w:rPr>
          <w:rFonts w:cs="Times New Roman"/>
        </w:rPr>
        <w:br w:type="page"/>
      </w:r>
      <w:r w:rsidR="00AA0A1E" w:rsidRPr="00AA0A1E">
        <w:rPr>
          <w:rFonts w:cs="Times New Roman"/>
          <w:b/>
          <w:bCs/>
        </w:rPr>
        <w:lastRenderedPageBreak/>
        <w:t>Abstract:</w:t>
      </w:r>
      <w:r w:rsidR="00AA0A1E" w:rsidRPr="00AA0A1E">
        <w:rPr>
          <w:rFonts w:cs="Times New Roman"/>
        </w:rPr>
        <w:t xml:space="preserve"> Protected areas (PA) are an effective means of conserving biodiversity and protecting suites of valuable ecosystem services. Currently, many nations and international governments use proportional area protected as a critical metric for assessing progress towards biodiversity conservation. However, </w:t>
      </w:r>
      <w:r w:rsidR="00050A11">
        <w:rPr>
          <w:rFonts w:cs="Times New Roman"/>
        </w:rPr>
        <w:t>this and other common</w:t>
      </w:r>
      <w:r w:rsidR="00AA0A1E" w:rsidRPr="00AA0A1E">
        <w:rPr>
          <w:rFonts w:cs="Times New Roman"/>
        </w:rPr>
        <w:t xml:space="preserve"> metrics do not assess the effectiveness of </w:t>
      </w:r>
      <w:commentRangeStart w:id="0"/>
      <w:r w:rsidR="00AA0A1E" w:rsidRPr="00AA0A1E">
        <w:rPr>
          <w:rFonts w:cs="Times New Roman"/>
        </w:rPr>
        <w:t xml:space="preserve">protected area </w:t>
      </w:r>
      <w:commentRangeEnd w:id="0"/>
      <w:r w:rsidR="008074B4">
        <w:rPr>
          <w:rStyle w:val="CommentReference"/>
          <w:rFonts w:asciiTheme="minorHAnsi" w:hAnsiTheme="minorHAnsi"/>
        </w:rPr>
        <w:commentReference w:id="0"/>
      </w:r>
      <w:r w:rsidR="00AA0A1E" w:rsidRPr="00AA0A1E">
        <w:rPr>
          <w:rFonts w:cs="Times New Roman"/>
        </w:rPr>
        <w:t xml:space="preserve">networks, nor do they assess how representative PA are </w:t>
      </w:r>
      <w:r w:rsidR="00050A11">
        <w:rPr>
          <w:rFonts w:cs="Times New Roman"/>
        </w:rPr>
        <w:t>of</w:t>
      </w:r>
      <w:r w:rsidR="00AA0A1E" w:rsidRPr="00AA0A1E">
        <w:rPr>
          <w:rFonts w:cs="Times New Roman"/>
        </w:rPr>
        <w:t xml:space="preserve"> the ecosystems they aim to protect. </w:t>
      </w:r>
      <w:r w:rsidR="00050A11">
        <w:rPr>
          <w:rFonts w:cs="Times New Roman"/>
        </w:rPr>
        <w:t>T</w:t>
      </w:r>
      <w:r w:rsidR="00AA0A1E" w:rsidRPr="00AA0A1E">
        <w:rPr>
          <w:rFonts w:cs="Times New Roman"/>
        </w:rPr>
        <w:t>opography, stand structure, and land cover are all key drivers of biodiversity</w:t>
      </w:r>
      <w:r w:rsidR="00050A11">
        <w:rPr>
          <w:rFonts w:cs="Times New Roman"/>
        </w:rPr>
        <w:t xml:space="preserve"> within forest environments</w:t>
      </w:r>
      <w:r w:rsidR="00AA0A1E" w:rsidRPr="00AA0A1E">
        <w:rPr>
          <w:rFonts w:cs="Times New Roman"/>
        </w:rPr>
        <w:t xml:space="preserve">, and are well suited as indicators to assess the representation of </w:t>
      </w:r>
      <w:del w:id="1" w:author="Txomin Hermosilla" w:date="2022-01-05T10:30:00Z">
        <w:r w:rsidR="00AA0A1E" w:rsidRPr="00AA0A1E" w:rsidDel="008074B4">
          <w:rPr>
            <w:rFonts w:cs="Times New Roman"/>
          </w:rPr>
          <w:delText>protected areas</w:delText>
        </w:r>
      </w:del>
      <w:ins w:id="2" w:author="Txomin Hermosilla" w:date="2022-01-05T10:30:00Z">
        <w:r w:rsidR="008074B4">
          <w:rPr>
            <w:rFonts w:cs="Times New Roman"/>
          </w:rPr>
          <w:t>PA</w:t>
        </w:r>
      </w:ins>
      <w:r w:rsidR="00AA0A1E" w:rsidRPr="00AA0A1E">
        <w:rPr>
          <w:rFonts w:cs="Times New Roman"/>
        </w:rPr>
        <w:t xml:space="preserve">. Here we examine </w:t>
      </w:r>
      <w:r w:rsidR="00050A11">
        <w:rPr>
          <w:rFonts w:cs="Times New Roman"/>
        </w:rPr>
        <w:t xml:space="preserve">the </w:t>
      </w:r>
      <w:r w:rsidR="00AA0A1E" w:rsidRPr="00AA0A1E">
        <w:rPr>
          <w:rFonts w:cs="Times New Roman"/>
        </w:rPr>
        <w:t>protected area network</w:t>
      </w:r>
      <w:r w:rsidR="00050A11">
        <w:rPr>
          <w:rFonts w:cs="Times New Roman"/>
        </w:rPr>
        <w:t xml:space="preserve"> in </w:t>
      </w:r>
      <w:r w:rsidR="00050A11" w:rsidRPr="00AA0A1E">
        <w:rPr>
          <w:rFonts w:cs="Times New Roman"/>
        </w:rPr>
        <w:t>British Columbia</w:t>
      </w:r>
      <w:del w:id="3" w:author="Txomin Hermosilla" w:date="2022-01-05T10:31:00Z">
        <w:r w:rsidR="00050A11" w:rsidDel="007D0FEF">
          <w:rPr>
            <w:rFonts w:cs="Times New Roman"/>
          </w:rPr>
          <w:delText xml:space="preserve"> (BC)</w:delText>
        </w:r>
      </w:del>
      <w:r w:rsidR="00050A11" w:rsidRPr="00AA0A1E">
        <w:rPr>
          <w:rFonts w:cs="Times New Roman"/>
        </w:rPr>
        <w:t>, Canada</w:t>
      </w:r>
      <w:r w:rsidR="00AA0A1E" w:rsidRPr="00AA0A1E">
        <w:rPr>
          <w:rFonts w:cs="Times New Roman"/>
        </w:rPr>
        <w:t xml:space="preserve">, through these drivers derived from freely available data and remote sensing products across the provincial </w:t>
      </w:r>
      <w:proofErr w:type="spellStart"/>
      <w:r w:rsidR="00AA0A1E" w:rsidRPr="00AA0A1E">
        <w:rPr>
          <w:rFonts w:cs="Times New Roman"/>
        </w:rPr>
        <w:t>biogeoclimatic</w:t>
      </w:r>
      <w:proofErr w:type="spellEnd"/>
      <w:r w:rsidR="00AA0A1E" w:rsidRPr="00AA0A1E">
        <w:rPr>
          <w:rFonts w:cs="Times New Roman"/>
        </w:rPr>
        <w:t xml:space="preserve"> ecosystem classification </w:t>
      </w:r>
      <w:del w:id="4" w:author="Txomin Hermosilla" w:date="2022-01-05T10:30:00Z">
        <w:r w:rsidR="00AA0A1E" w:rsidRPr="00AA0A1E" w:rsidDel="004A6046">
          <w:rPr>
            <w:rFonts w:cs="Times New Roman"/>
          </w:rPr>
          <w:delText>(</w:delText>
        </w:r>
        <w:commentRangeStart w:id="5"/>
        <w:r w:rsidR="00AA0A1E" w:rsidRPr="00AA0A1E" w:rsidDel="004A6046">
          <w:rPr>
            <w:rFonts w:cs="Times New Roman"/>
          </w:rPr>
          <w:delText>BEC</w:delText>
        </w:r>
      </w:del>
      <w:commentRangeEnd w:id="5"/>
      <w:r w:rsidR="004A6046">
        <w:rPr>
          <w:rStyle w:val="CommentReference"/>
          <w:rFonts w:asciiTheme="minorHAnsi" w:hAnsiTheme="minorHAnsi"/>
        </w:rPr>
        <w:commentReference w:id="5"/>
      </w:r>
      <w:del w:id="6" w:author="Txomin Hermosilla" w:date="2022-01-05T10:30:00Z">
        <w:r w:rsidR="00AA0A1E" w:rsidRPr="00AA0A1E" w:rsidDel="004A6046">
          <w:rPr>
            <w:rFonts w:cs="Times New Roman"/>
          </w:rPr>
          <w:delText xml:space="preserve">) </w:delText>
        </w:r>
      </w:del>
      <w:r w:rsidR="00AA0A1E" w:rsidRPr="00AA0A1E">
        <w:rPr>
          <w:rFonts w:cs="Times New Roman"/>
        </w:rPr>
        <w:t xml:space="preserve">system. We examine biases in the protected area network by elevation, forest disturbances, and forest structural attributes, including height, cover, and biomass by comparing a random sample of protected and unprotected pixels. Results indicate that PA are commonly biased towards high elevation and alpine land covers, and that forest structural attributes of the park network are often significantly different in protected vs unprotected areas (426 out of 496 forest structural attributes found to be different; p &lt; 0.01). Analysis of forest structural attributes suggests that establishing additional PA could ensure representation of various forest structure regimes across </w:t>
      </w:r>
      <w:commentRangeStart w:id="7"/>
      <w:r w:rsidR="00AA0A1E" w:rsidRPr="00AA0A1E">
        <w:rPr>
          <w:rFonts w:cs="Times New Roman"/>
        </w:rPr>
        <w:t>B</w:t>
      </w:r>
      <w:ins w:id="8" w:author="Txomin Hermosilla" w:date="2022-01-05T10:31:00Z">
        <w:r w:rsidR="007D0FEF">
          <w:rPr>
            <w:rFonts w:cs="Times New Roman"/>
          </w:rPr>
          <w:t xml:space="preserve">ritish </w:t>
        </w:r>
      </w:ins>
      <w:r w:rsidR="00AA0A1E" w:rsidRPr="00AA0A1E">
        <w:rPr>
          <w:rFonts w:cs="Times New Roman"/>
        </w:rPr>
        <w:t>C</w:t>
      </w:r>
      <w:ins w:id="9" w:author="Txomin Hermosilla" w:date="2022-01-05T10:31:00Z">
        <w:r w:rsidR="007D0FEF">
          <w:rPr>
            <w:rFonts w:cs="Times New Roman"/>
          </w:rPr>
          <w:t>olumbia</w:t>
        </w:r>
      </w:ins>
      <w:r w:rsidR="00AA0A1E" w:rsidRPr="00AA0A1E">
        <w:rPr>
          <w:rFonts w:cs="Times New Roman"/>
        </w:rPr>
        <w:t xml:space="preserve"> </w:t>
      </w:r>
      <w:commentRangeEnd w:id="7"/>
      <w:r w:rsidR="0049505D">
        <w:rPr>
          <w:rStyle w:val="CommentReference"/>
          <w:rFonts w:asciiTheme="minorHAnsi" w:hAnsiTheme="minorHAnsi"/>
        </w:rPr>
        <w:commentReference w:id="7"/>
      </w:r>
      <w:r w:rsidR="00AA0A1E" w:rsidRPr="00AA0A1E">
        <w:rPr>
          <w:rFonts w:cs="Times New Roman"/>
        </w:rPr>
        <w:t xml:space="preserve">ecosystems. We conclude that these approaches using free and open remote sensing data are highly </w:t>
      </w:r>
      <w:proofErr w:type="gramStart"/>
      <w:r w:rsidR="00AA0A1E" w:rsidRPr="00AA0A1E">
        <w:rPr>
          <w:rFonts w:cs="Times New Roman"/>
        </w:rPr>
        <w:t>transferable, and</w:t>
      </w:r>
      <w:proofErr w:type="gramEnd"/>
      <w:r w:rsidR="00AA0A1E" w:rsidRPr="00AA0A1E">
        <w:rPr>
          <w:rFonts w:cs="Times New Roman"/>
        </w:rPr>
        <w:t xml:space="preserve"> can be accomplished using consistent datasets to assess PA representations globally.</w:t>
      </w:r>
      <w:bookmarkStart w:id="10" w:name="introduction"/>
    </w:p>
    <w:p w14:paraId="4E6973C2" w14:textId="77777777" w:rsidR="00AA0A1E" w:rsidRPr="00AA0A1E" w:rsidRDefault="00AA0A1E" w:rsidP="00AA0A1E">
      <w:pPr>
        <w:pStyle w:val="Abstract"/>
        <w:rPr>
          <w:rFonts w:cs="Times New Roman"/>
        </w:rPr>
      </w:pPr>
      <w:r w:rsidRPr="00AA0A1E">
        <w:rPr>
          <w:rFonts w:cs="Times New Roman"/>
          <w:b/>
          <w:bCs/>
        </w:rPr>
        <w:t>Keywords:</w:t>
      </w:r>
      <w:r w:rsidRPr="00AA0A1E">
        <w:rPr>
          <w:rFonts w:cs="Times New Roman"/>
        </w:rPr>
        <w:t xml:space="preserve"> Protected Areas, Remote Sensing, Forest Structure, </w:t>
      </w:r>
      <w:r w:rsidR="00611A8B">
        <w:rPr>
          <w:rFonts w:cs="Times New Roman"/>
        </w:rPr>
        <w:t xml:space="preserve">Forest </w:t>
      </w:r>
      <w:r w:rsidRPr="00AA0A1E">
        <w:rPr>
          <w:rFonts w:cs="Times New Roman"/>
        </w:rPr>
        <w:t>Disturbances, Land Cover, Ecological Classifications</w:t>
      </w:r>
      <w:r w:rsidRPr="00AA0A1E">
        <w:rPr>
          <w:rFonts w:cs="Times New Roman"/>
        </w:rPr>
        <w:br w:type="page"/>
      </w:r>
    </w:p>
    <w:p w14:paraId="3E8ACB98" w14:textId="77777777" w:rsidR="00C60D71" w:rsidRPr="00AA0A1E" w:rsidRDefault="00B16883">
      <w:pPr>
        <w:pStyle w:val="Heading1"/>
        <w:rPr>
          <w:rFonts w:ascii="Times New Roman" w:hAnsi="Times New Roman" w:cs="Times New Roman"/>
        </w:rPr>
      </w:pPr>
      <w:r w:rsidRPr="00AA0A1E">
        <w:rPr>
          <w:rFonts w:ascii="Times New Roman" w:hAnsi="Times New Roman" w:cs="Times New Roman"/>
        </w:rPr>
        <w:lastRenderedPageBreak/>
        <w:t>Introduction</w:t>
      </w:r>
    </w:p>
    <w:p w14:paraId="6DB15232" w14:textId="4EAC66A8" w:rsidR="00C60D71" w:rsidRPr="00AA0A1E" w:rsidRDefault="00B16883">
      <w:pPr>
        <w:pStyle w:val="FirstParagraph"/>
        <w:rPr>
          <w:rFonts w:cs="Times New Roman"/>
        </w:rPr>
      </w:pPr>
      <w:r w:rsidRPr="00AA0A1E">
        <w:rPr>
          <w:rFonts w:cs="Times New Roman"/>
        </w:rPr>
        <w:t xml:space="preserve">Protected areas (hereafter PA) are an integral component of biological conservation, designed to preserve ecosystem services and biodiversity both inside the PA and in some cases the surrounding regions (Chape et al. 2005, Watson et al. 2014). In recent decades, there has been a growing consensus of the need to conserve varying portions of the terrestrial area of the globe, with areal goals increasing over time (CBD 2004, 2010). In the 2010s, the Aichi biodiversity target sought to </w:t>
      </w:r>
      <w:r w:rsidR="006164BB">
        <w:rPr>
          <w:rFonts w:cs="Times New Roman"/>
        </w:rPr>
        <w:t>conserve</w:t>
      </w:r>
      <w:r w:rsidRPr="00AA0A1E">
        <w:rPr>
          <w:rFonts w:cs="Times New Roman"/>
        </w:rPr>
        <w:t xml:space="preserve"> 17% of the </w:t>
      </w:r>
      <w:r w:rsidR="006164BB">
        <w:rPr>
          <w:rFonts w:cs="Times New Roman"/>
        </w:rPr>
        <w:t>terrestrial and 10% of the marine area of the</w:t>
      </w:r>
      <w:r w:rsidRPr="00AA0A1E">
        <w:rPr>
          <w:rFonts w:cs="Times New Roman"/>
        </w:rPr>
        <w:t xml:space="preserve"> globe (CBD 2010). Nationwide, the Canadian government has set the goal of protecting 25% of Canada’s terrestrial area by 2025 (ECCC 2021). While increasing proportional ecosystem protection does in turn aid conservation, it does not guarantee the representativeness of the entire ecosystem, nor that all biodiversity within the PA will be effectively conserved (Hazen and </w:t>
      </w:r>
      <w:proofErr w:type="spellStart"/>
      <w:r w:rsidRPr="00AA0A1E">
        <w:rPr>
          <w:rFonts w:cs="Times New Roman"/>
        </w:rPr>
        <w:t>Anthamatten</w:t>
      </w:r>
      <w:proofErr w:type="spellEnd"/>
      <w:r w:rsidRPr="00AA0A1E">
        <w:rPr>
          <w:rFonts w:cs="Times New Roman"/>
        </w:rPr>
        <w:t xml:space="preserve"> 2004).</w:t>
      </w:r>
    </w:p>
    <w:p w14:paraId="46AB290C" w14:textId="70AC18C3" w:rsidR="00C60D71" w:rsidRPr="00AA0A1E" w:rsidRDefault="00B16883">
      <w:pPr>
        <w:pStyle w:val="BodyText"/>
        <w:rPr>
          <w:rFonts w:cs="Times New Roman"/>
        </w:rPr>
      </w:pPr>
      <w:r w:rsidRPr="00AA0A1E">
        <w:rPr>
          <w:rFonts w:cs="Times New Roman"/>
        </w:rPr>
        <w:t xml:space="preserve">Many conservation goals, both global and regional, are commonly based on the proportion of area protected, at least partly due to its ease of use and calculation (Brooks et al. 2004, CBD 2010). However, while the area protected is a simple metric to report, other metrics can be more </w:t>
      </w:r>
      <w:r w:rsidR="00050A11">
        <w:rPr>
          <w:rFonts w:cs="Times New Roman"/>
        </w:rPr>
        <w:t>informative</w:t>
      </w:r>
      <w:r w:rsidRPr="00AA0A1E">
        <w:rPr>
          <w:rFonts w:cs="Times New Roman"/>
        </w:rPr>
        <w:t>, with the potential to convey how effective a given PA is for protecting the inherent ecosystem services or biodiversity in the area (Chape et al. 2005, Butchart et al. 2015, Maxwell et al. 2020). Beyond areal extent, it is also relevant to consider the biases in PA placement, which are frequently located in fiscally cheaper, low productivity regions both globally (Joppa and Pfaff 2009, Venter et al. 2014, Venter et al. 2018) and regionally, as is the case in British Columbia (BC), Canada (Hamann et al. 2005, Environmental Reporting BC 2016, Wang et al. 2020). The area</w:t>
      </w:r>
      <w:r w:rsidR="006164BB">
        <w:rPr>
          <w:rFonts w:cs="Times New Roman"/>
        </w:rPr>
        <w:t xml:space="preserve">l protection targets currently in place are much lower than what research would indicate is necessary to </w:t>
      </w:r>
      <w:r w:rsidRPr="00AA0A1E">
        <w:rPr>
          <w:rFonts w:cs="Times New Roman"/>
        </w:rPr>
        <w:t>adequately protect biodiversity (</w:t>
      </w:r>
      <w:proofErr w:type="spellStart"/>
      <w:r w:rsidRPr="00AA0A1E">
        <w:rPr>
          <w:rFonts w:cs="Times New Roman"/>
        </w:rPr>
        <w:t>Dinerstein</w:t>
      </w:r>
      <w:proofErr w:type="spellEnd"/>
      <w:r w:rsidRPr="00AA0A1E">
        <w:rPr>
          <w:rFonts w:cs="Times New Roman"/>
        </w:rPr>
        <w:t xml:space="preserve"> et al. 2017, </w:t>
      </w:r>
      <w:proofErr w:type="spellStart"/>
      <w:r w:rsidRPr="00AA0A1E">
        <w:rPr>
          <w:rFonts w:cs="Times New Roman"/>
        </w:rPr>
        <w:t>Dinerstein</w:t>
      </w:r>
      <w:proofErr w:type="spellEnd"/>
      <w:r w:rsidRPr="00AA0A1E">
        <w:rPr>
          <w:rFonts w:cs="Times New Roman"/>
        </w:rPr>
        <w:t xml:space="preserve"> et al. 2019).</w:t>
      </w:r>
    </w:p>
    <w:p w14:paraId="2F5285F4" w14:textId="236ADF63" w:rsidR="00C60D71" w:rsidRPr="00AA0A1E" w:rsidRDefault="00B16883">
      <w:pPr>
        <w:pStyle w:val="BodyText"/>
        <w:rPr>
          <w:rFonts w:cs="Times New Roman"/>
        </w:rPr>
      </w:pPr>
      <w:r w:rsidRPr="00AA0A1E">
        <w:rPr>
          <w:rFonts w:cs="Times New Roman"/>
        </w:rPr>
        <w:lastRenderedPageBreak/>
        <w:t>In response</w:t>
      </w:r>
      <w:r w:rsidR="00050A11">
        <w:rPr>
          <w:rFonts w:cs="Times New Roman"/>
        </w:rPr>
        <w:t xml:space="preserve"> to the proportion protected approach</w:t>
      </w:r>
      <w:r w:rsidRPr="00AA0A1E">
        <w:rPr>
          <w:rFonts w:cs="Times New Roman"/>
        </w:rPr>
        <w:t xml:space="preserve">, a number of other methodologies have been developed to evaluate the effectiveness of PAs before these larger global targets have been met (Parrish et al. 2003, Gaston et al. 2006, 2008, Hansen and Phillips 2018, Bolton et al. 2019). One recently identified concept in Canadian park management is ecological integrity. Ecological integrity is defined as an ecosystem having the expected “living and non-living pieces for the region,” and </w:t>
      </w:r>
      <w:r w:rsidR="00050A11">
        <w:rPr>
          <w:rFonts w:cs="Times New Roman"/>
        </w:rPr>
        <w:t>where</w:t>
      </w:r>
      <w:r w:rsidRPr="00AA0A1E">
        <w:rPr>
          <w:rFonts w:cs="Times New Roman"/>
        </w:rPr>
        <w:t xml:space="preserve"> ecological processes occur at the expected frequency and intensity for the region (Parks Canada 2019). Many potential ecological integrity indicators have been examined to capture biodiversity related processes within PA (Hansen and Phillips 2018</w:t>
      </w:r>
      <w:ins w:id="11" w:author="Muise, Evan" w:date="2021-12-20T11:24:00Z">
        <w:r w:rsidR="00741A27">
          <w:rPr>
            <w:rFonts w:cs="Times New Roman"/>
          </w:rPr>
          <w:t>; Hansen et al., 2021</w:t>
        </w:r>
      </w:ins>
      <w:r w:rsidRPr="00AA0A1E">
        <w:rPr>
          <w:rFonts w:cs="Times New Roman"/>
        </w:rPr>
        <w:t>). These indicators can then be interpreted manually or automatically, most often through examining temporal trends within the PA or by comparing the indicators to areas in known healthy reference ecosystems (Woodley 1993).</w:t>
      </w:r>
    </w:p>
    <w:p w14:paraId="6077BE82" w14:textId="64BD433C" w:rsidR="00786622" w:rsidRDefault="00B16883">
      <w:pPr>
        <w:pStyle w:val="BodyText"/>
        <w:rPr>
          <w:ins w:id="12" w:author="Muise, Evan" w:date="2021-12-20T13:14:00Z"/>
          <w:rFonts w:cs="Times New Roman"/>
        </w:rPr>
      </w:pPr>
      <w:bookmarkStart w:id="13" w:name="_Hlk90901166"/>
      <w:r w:rsidRPr="00AA0A1E">
        <w:rPr>
          <w:rFonts w:cs="Times New Roman"/>
        </w:rPr>
        <w:t>Frequently, comparisons between PA and unprotected areas (UA) have been drawn in order to assess PA performance and health (</w:t>
      </w:r>
      <w:proofErr w:type="spellStart"/>
      <w:r w:rsidRPr="00AA0A1E">
        <w:rPr>
          <w:rFonts w:cs="Times New Roman"/>
        </w:rPr>
        <w:t>Defries</w:t>
      </w:r>
      <w:proofErr w:type="spellEnd"/>
      <w:r w:rsidRPr="00AA0A1E">
        <w:rPr>
          <w:rFonts w:cs="Times New Roman"/>
        </w:rPr>
        <w:t xml:space="preserve"> et al. 2005). This allows for the PA or PA network to be taken in context of surrounding and/or similar ecosystems (Wiens et al. 2009). </w:t>
      </w:r>
      <w:ins w:id="14" w:author="Muise, Evan" w:date="2021-12-20T13:14:00Z">
        <w:r w:rsidR="00786622">
          <w:rPr>
            <w:rFonts w:cs="Times New Roman"/>
          </w:rPr>
          <w:t xml:space="preserve">There are, however, challenges associated with comparing the effectiveness of PA </w:t>
        </w:r>
      </w:ins>
      <w:ins w:id="15" w:author="Muise, Evan" w:date="2021-12-20T13:16:00Z">
        <w:r w:rsidR="00903031">
          <w:rPr>
            <w:rFonts w:cs="Times New Roman"/>
          </w:rPr>
          <w:t xml:space="preserve">directly </w:t>
        </w:r>
      </w:ins>
      <w:ins w:id="16" w:author="Muise, Evan" w:date="2021-12-20T13:14:00Z">
        <w:r w:rsidR="00786622">
          <w:rPr>
            <w:rFonts w:cs="Times New Roman"/>
          </w:rPr>
          <w:t>with UA. It can be difficult to identify suitable UA for comparison due to the increased prevalence of human pressure in UA (</w:t>
        </w:r>
        <w:proofErr w:type="spellStart"/>
        <w:r w:rsidR="00786622">
          <w:rPr>
            <w:rFonts w:cs="Times New Roman"/>
          </w:rPr>
          <w:t>Geldmann</w:t>
        </w:r>
        <w:proofErr w:type="spellEnd"/>
        <w:r w:rsidR="00786622">
          <w:rPr>
            <w:rFonts w:cs="Times New Roman"/>
          </w:rPr>
          <w:t xml:space="preserve"> et al., 2019), and the bias for PA to be in areas that would not have faced increased human pressure due to their remoteness (</w:t>
        </w:r>
        <w:r w:rsidR="00786622" w:rsidRPr="00AA0A1E">
          <w:rPr>
            <w:rFonts w:cs="Times New Roman"/>
          </w:rPr>
          <w:t>Joppa and Pfaff</w:t>
        </w:r>
      </w:ins>
      <w:ins w:id="17" w:author="Muise, Evan" w:date="2021-12-20T13:27:00Z">
        <w:r w:rsidR="00EB1804">
          <w:rPr>
            <w:rFonts w:cs="Times New Roman"/>
          </w:rPr>
          <w:t>,</w:t>
        </w:r>
      </w:ins>
      <w:ins w:id="18" w:author="Muise, Evan" w:date="2021-12-20T13:14:00Z">
        <w:r w:rsidR="00786622" w:rsidRPr="00AA0A1E">
          <w:rPr>
            <w:rFonts w:cs="Times New Roman"/>
          </w:rPr>
          <w:t xml:space="preserve"> 2009</w:t>
        </w:r>
        <w:r w:rsidR="00786622">
          <w:rPr>
            <w:rFonts w:cs="Times New Roman"/>
          </w:rPr>
          <w:t xml:space="preserve">). </w:t>
        </w:r>
      </w:ins>
    </w:p>
    <w:p w14:paraId="2B920F94" w14:textId="6E1FC943" w:rsidR="00E6536B" w:rsidDel="00CC0B5B" w:rsidRDefault="00786622">
      <w:pPr>
        <w:pStyle w:val="BodyText"/>
        <w:rPr>
          <w:del w:id="19" w:author="Muise, Evan" w:date="2021-12-20T13:14:00Z"/>
          <w:rFonts w:cs="Times New Roman"/>
        </w:rPr>
      </w:pPr>
      <w:ins w:id="20" w:author="Muise, Evan" w:date="2021-12-20T13:14:00Z">
        <w:r>
          <w:rPr>
            <w:rFonts w:cs="Times New Roman"/>
          </w:rPr>
          <w:t>Ferraro (2009) prescribes the use of the counterfactual</w:t>
        </w:r>
      </w:ins>
      <w:ins w:id="21" w:author="Muise, Evan" w:date="2021-12-20T13:17:00Z">
        <w:r w:rsidR="00903031">
          <w:rPr>
            <w:rFonts w:cs="Times New Roman"/>
          </w:rPr>
          <w:t xml:space="preserve"> </w:t>
        </w:r>
      </w:ins>
      <w:ins w:id="22" w:author="Muise, Evan" w:date="2021-12-20T13:14:00Z">
        <w:r>
          <w:rPr>
            <w:rFonts w:cs="Times New Roman"/>
          </w:rPr>
          <w:t>– comparing what has happened post PA implementation with what would have happened if the PA was not implemented. The counterfactual method has recently been adopted in the literature as a</w:t>
        </w:r>
      </w:ins>
      <w:ins w:id="23" w:author="Muise, Evan" w:date="2021-12-20T13:48:00Z">
        <w:r w:rsidR="00190031">
          <w:rPr>
            <w:rFonts w:cs="Times New Roman"/>
          </w:rPr>
          <w:t xml:space="preserve"> more</w:t>
        </w:r>
      </w:ins>
      <w:ins w:id="24" w:author="Muise, Evan" w:date="2021-12-20T13:14:00Z">
        <w:r>
          <w:rPr>
            <w:rFonts w:cs="Times New Roman"/>
          </w:rPr>
          <w:t xml:space="preserve"> </w:t>
        </w:r>
      </w:ins>
      <w:ins w:id="25" w:author="Muise, Evan" w:date="2021-12-20T13:48:00Z">
        <w:r w:rsidR="00190031">
          <w:rPr>
            <w:rFonts w:cs="Times New Roman"/>
          </w:rPr>
          <w:t>accurate</w:t>
        </w:r>
      </w:ins>
      <w:ins w:id="26" w:author="Muise, Evan" w:date="2021-12-20T13:14:00Z">
        <w:r>
          <w:rPr>
            <w:rFonts w:cs="Times New Roman"/>
          </w:rPr>
          <w:t xml:space="preserve"> </w:t>
        </w:r>
      </w:ins>
      <w:ins w:id="27" w:author="Muise, Evan" w:date="2021-12-20T13:48:00Z">
        <w:r w:rsidR="00190031">
          <w:rPr>
            <w:rFonts w:cs="Times New Roman"/>
          </w:rPr>
          <w:t>method for</w:t>
        </w:r>
      </w:ins>
      <w:ins w:id="28" w:author="Muise, Evan" w:date="2021-12-20T13:14:00Z">
        <w:r>
          <w:rPr>
            <w:rFonts w:cs="Times New Roman"/>
          </w:rPr>
          <w:t xml:space="preserve"> </w:t>
        </w:r>
      </w:ins>
      <w:ins w:id="29" w:author="Muise, Evan" w:date="2021-12-20T14:01:00Z">
        <w:r w:rsidR="00CC0B5B">
          <w:rPr>
            <w:rFonts w:cs="Times New Roman"/>
          </w:rPr>
          <w:t>assessing</w:t>
        </w:r>
      </w:ins>
      <w:ins w:id="30" w:author="Muise, Evan" w:date="2021-12-20T13:14:00Z">
        <w:r>
          <w:rPr>
            <w:rFonts w:cs="Times New Roman"/>
          </w:rPr>
          <w:t xml:space="preserve"> protected area management effectiveness (Coad et al., 2015, </w:t>
        </w:r>
        <w:proofErr w:type="spellStart"/>
        <w:r>
          <w:rPr>
            <w:rFonts w:cs="Times New Roman"/>
          </w:rPr>
          <w:t>Geldmann</w:t>
        </w:r>
        <w:proofErr w:type="spellEnd"/>
        <w:r>
          <w:rPr>
            <w:rFonts w:cs="Times New Roman"/>
          </w:rPr>
          <w:t xml:space="preserve"> et al., 2019, Eklund et al, 2019, </w:t>
        </w:r>
        <w:proofErr w:type="spellStart"/>
        <w:r>
          <w:rPr>
            <w:rFonts w:cs="Times New Roman"/>
          </w:rPr>
          <w:t>Terraube</w:t>
        </w:r>
        <w:proofErr w:type="spellEnd"/>
        <w:r>
          <w:rPr>
            <w:rFonts w:cs="Times New Roman"/>
          </w:rPr>
          <w:t xml:space="preserve"> et al., 2020).</w:t>
        </w:r>
      </w:ins>
      <w:ins w:id="31" w:author="Muise, Evan" w:date="2021-12-20T13:15:00Z">
        <w:r>
          <w:rPr>
            <w:rFonts w:cs="Times New Roman"/>
          </w:rPr>
          <w:t xml:space="preserve"> </w:t>
        </w:r>
      </w:ins>
      <w:ins w:id="32" w:author="Muise, Evan" w:date="2021-12-20T13:17:00Z">
        <w:r w:rsidR="00903031">
          <w:rPr>
            <w:rFonts w:cs="Times New Roman"/>
          </w:rPr>
          <w:t>This method is f</w:t>
        </w:r>
      </w:ins>
      <w:ins w:id="33" w:author="Muise, Evan" w:date="2021-12-20T13:18:00Z">
        <w:r w:rsidR="00903031">
          <w:rPr>
            <w:rFonts w:cs="Times New Roman"/>
          </w:rPr>
          <w:t xml:space="preserve">requently employed by </w:t>
        </w:r>
      </w:ins>
      <w:ins w:id="34" w:author="Muise, Evan" w:date="2021-12-20T13:26:00Z">
        <w:r w:rsidR="00EB1804">
          <w:rPr>
            <w:rFonts w:cs="Times New Roman"/>
          </w:rPr>
          <w:t xml:space="preserve">using </w:t>
        </w:r>
        <w:r w:rsidR="00EB1804">
          <w:rPr>
            <w:rFonts w:cs="Times New Roman"/>
          </w:rPr>
          <w:lastRenderedPageBreak/>
          <w:t>matching methods t</w:t>
        </w:r>
      </w:ins>
      <w:ins w:id="35" w:author="Muise, Evan" w:date="2021-12-20T13:27:00Z">
        <w:r w:rsidR="00EB1804">
          <w:rPr>
            <w:rFonts w:cs="Times New Roman"/>
          </w:rPr>
          <w:t xml:space="preserve">o </w:t>
        </w:r>
      </w:ins>
      <w:ins w:id="36" w:author="Muise, Evan" w:date="2021-12-20T13:29:00Z">
        <w:r w:rsidR="00EB1804">
          <w:rPr>
            <w:rFonts w:cs="Times New Roman"/>
          </w:rPr>
          <w:t>select UA which directly correspond to the PA being analyzed</w:t>
        </w:r>
      </w:ins>
      <w:ins w:id="37" w:author="Muise, Evan" w:date="2021-12-20T13:32:00Z">
        <w:r w:rsidR="00EC1E21">
          <w:rPr>
            <w:rFonts w:cs="Times New Roman"/>
          </w:rPr>
          <w:t xml:space="preserve">, often matching </w:t>
        </w:r>
      </w:ins>
      <w:ins w:id="38" w:author="Muise, Evan" w:date="2021-12-20T13:33:00Z">
        <w:r w:rsidR="00EC1E21">
          <w:rPr>
            <w:rFonts w:cs="Times New Roman"/>
          </w:rPr>
          <w:t>topography</w:t>
        </w:r>
      </w:ins>
      <w:ins w:id="39" w:author="Muise, Evan" w:date="2021-12-20T13:32:00Z">
        <w:r w:rsidR="00EC1E21">
          <w:rPr>
            <w:rFonts w:cs="Times New Roman"/>
          </w:rPr>
          <w:t>,</w:t>
        </w:r>
      </w:ins>
      <w:ins w:id="40" w:author="Muise, Evan" w:date="2021-12-20T13:33:00Z">
        <w:r w:rsidR="00EC1E21">
          <w:rPr>
            <w:rFonts w:cs="Times New Roman"/>
          </w:rPr>
          <w:t xml:space="preserve"> climate,</w:t>
        </w:r>
      </w:ins>
      <w:ins w:id="41" w:author="Muise, Evan" w:date="2021-12-20T13:32:00Z">
        <w:r w:rsidR="00EC1E21">
          <w:rPr>
            <w:rFonts w:cs="Times New Roman"/>
          </w:rPr>
          <w:t xml:space="preserve"> </w:t>
        </w:r>
      </w:ins>
      <w:ins w:id="42" w:author="Muise, Evan" w:date="2021-12-20T13:33:00Z">
        <w:r w:rsidR="00EC1E21">
          <w:rPr>
            <w:rFonts w:cs="Times New Roman"/>
          </w:rPr>
          <w:t xml:space="preserve">and </w:t>
        </w:r>
      </w:ins>
      <w:ins w:id="43" w:author="Muise, Evan" w:date="2021-12-20T13:32:00Z">
        <w:r w:rsidR="00EC1E21">
          <w:rPr>
            <w:rFonts w:cs="Times New Roman"/>
          </w:rPr>
          <w:t>land cover</w:t>
        </w:r>
      </w:ins>
      <w:ins w:id="44" w:author="Muise, Evan" w:date="2021-12-20T13:33:00Z">
        <w:r w:rsidR="00EC1E21">
          <w:rPr>
            <w:rFonts w:cs="Times New Roman"/>
          </w:rPr>
          <w:t>, among others</w:t>
        </w:r>
      </w:ins>
      <w:ins w:id="45" w:author="Muise, Evan" w:date="2021-12-20T13:27:00Z">
        <w:r w:rsidR="00EB1804">
          <w:rPr>
            <w:rFonts w:cs="Times New Roman"/>
          </w:rPr>
          <w:t xml:space="preserve"> (</w:t>
        </w:r>
      </w:ins>
      <w:proofErr w:type="spellStart"/>
      <w:ins w:id="46" w:author="Muise, Evan" w:date="2021-12-20T13:33:00Z">
        <w:r w:rsidR="00EC1E21">
          <w:rPr>
            <w:rFonts w:cs="Times New Roman"/>
          </w:rPr>
          <w:t>Geldmann</w:t>
        </w:r>
        <w:proofErr w:type="spellEnd"/>
        <w:r w:rsidR="00EC1E21">
          <w:rPr>
            <w:rFonts w:cs="Times New Roman"/>
          </w:rPr>
          <w:t xml:space="preserve"> et al., 2019, </w:t>
        </w:r>
      </w:ins>
      <w:proofErr w:type="spellStart"/>
      <w:ins w:id="47" w:author="Muise, Evan" w:date="2021-12-20T13:27:00Z">
        <w:r w:rsidR="00EB1804">
          <w:rPr>
            <w:rFonts w:cs="Times New Roman"/>
          </w:rPr>
          <w:t>Ribas</w:t>
        </w:r>
      </w:ins>
      <w:proofErr w:type="spellEnd"/>
      <w:ins w:id="48" w:author="Muise, Evan" w:date="2021-12-20T13:33:00Z">
        <w:r w:rsidR="00EC1E21">
          <w:rPr>
            <w:rFonts w:cs="Times New Roman"/>
          </w:rPr>
          <w:t xml:space="preserve"> et al.</w:t>
        </w:r>
      </w:ins>
      <w:ins w:id="49" w:author="Muise, Evan" w:date="2021-12-20T13:27:00Z">
        <w:r w:rsidR="00EB1804">
          <w:rPr>
            <w:rFonts w:cs="Times New Roman"/>
          </w:rPr>
          <w:t>, 2020).</w:t>
        </w:r>
      </w:ins>
      <w:ins w:id="50" w:author="Muise, Evan" w:date="2021-12-20T13:29:00Z">
        <w:r w:rsidR="00EB1804">
          <w:rPr>
            <w:rFonts w:cs="Times New Roman"/>
          </w:rPr>
          <w:t xml:space="preserve"> </w:t>
        </w:r>
      </w:ins>
      <w:ins w:id="51" w:author="Muise, Evan" w:date="2021-12-20T13:34:00Z">
        <w:r w:rsidR="00EC1E21">
          <w:rPr>
            <w:rFonts w:cs="Times New Roman"/>
          </w:rPr>
          <w:t>Collecting field data across both the PA and its counterfactual UA is</w:t>
        </w:r>
      </w:ins>
      <w:ins w:id="52" w:author="Muise, Evan" w:date="2021-12-20T13:35:00Z">
        <w:r w:rsidR="00EC1E21">
          <w:rPr>
            <w:rFonts w:cs="Times New Roman"/>
          </w:rPr>
          <w:t xml:space="preserve"> often time-and-cost prohibitive. </w:t>
        </w:r>
      </w:ins>
      <w:del w:id="53" w:author="Muise, Evan" w:date="2021-12-20T13:35:00Z">
        <w:r w:rsidR="00B16883" w:rsidRPr="00AA0A1E" w:rsidDel="00EC1E21">
          <w:rPr>
            <w:rFonts w:cs="Times New Roman"/>
          </w:rPr>
          <w:delText xml:space="preserve">However, collecting field data across the large, often remote, regions covered by PA is time-and-cost prohibitive. </w:delText>
        </w:r>
      </w:del>
      <w:r w:rsidR="00B16883" w:rsidRPr="00AA0A1E">
        <w:rPr>
          <w:rFonts w:cs="Times New Roman"/>
        </w:rPr>
        <w:t>The increasing prevalence of freely available imagery has led to satellite remote sensing becoming an essential tool for PA monitoring (Nagendra et al. 2013).</w:t>
      </w:r>
    </w:p>
    <w:bookmarkEnd w:id="13"/>
    <w:p w14:paraId="21348A93" w14:textId="77777777" w:rsidR="00C60D71" w:rsidRPr="00AA0A1E" w:rsidRDefault="00B16883">
      <w:pPr>
        <w:pStyle w:val="BodyText"/>
        <w:rPr>
          <w:rFonts w:cs="Times New Roman"/>
        </w:rPr>
      </w:pPr>
      <w:r w:rsidRPr="00AA0A1E">
        <w:rPr>
          <w:rFonts w:cs="Times New Roman"/>
        </w:rPr>
        <w:t>The opening of the Landsat archive in 2008 (</w:t>
      </w:r>
      <w:proofErr w:type="spellStart"/>
      <w:r w:rsidRPr="00AA0A1E">
        <w:rPr>
          <w:rFonts w:cs="Times New Roman"/>
        </w:rPr>
        <w:t>Wulder</w:t>
      </w:r>
      <w:proofErr w:type="spellEnd"/>
      <w:r w:rsidRPr="00AA0A1E">
        <w:rPr>
          <w:rFonts w:cs="Times New Roman"/>
        </w:rPr>
        <w:t xml:space="preserve"> et al. 2012a) has played a significant role in the use of satellite imagery in conservation monitoring (Nagendra 2008, Turner et al. 2015). The availability of 30-m spatial resolution data since 1984 allows for assessment of temporal trends in satellite derived indicators (Nagendra et al. 2013, Hansen and Phillips 2018, Bolton et al. 2019), while the global coverage allows for comparisons between similar and differing ecosystems (Nagendra 2008, </w:t>
      </w:r>
      <w:proofErr w:type="spellStart"/>
      <w:r w:rsidRPr="00AA0A1E">
        <w:rPr>
          <w:rFonts w:cs="Times New Roman"/>
        </w:rPr>
        <w:t>Wulder</w:t>
      </w:r>
      <w:proofErr w:type="spellEnd"/>
      <w:r w:rsidRPr="00AA0A1E">
        <w:rPr>
          <w:rFonts w:cs="Times New Roman"/>
        </w:rPr>
        <w:t xml:space="preserve"> et al. 2012a). Leveraging free and open-source optical remote sensing data products has allowed users to increasingly undertake comparisons across an entire jurisdiction’s PA network (Fraser et al. 2009, </w:t>
      </w:r>
      <w:proofErr w:type="spellStart"/>
      <w:r w:rsidRPr="00AA0A1E">
        <w:rPr>
          <w:rFonts w:cs="Times New Roman"/>
        </w:rPr>
        <w:t>Soverel</w:t>
      </w:r>
      <w:proofErr w:type="spellEnd"/>
      <w:r w:rsidRPr="00AA0A1E">
        <w:rPr>
          <w:rFonts w:cs="Times New Roman"/>
        </w:rPr>
        <w:t xml:space="preserve"> et al. 2010, </w:t>
      </w:r>
      <w:proofErr w:type="spellStart"/>
      <w:r w:rsidRPr="00AA0A1E">
        <w:rPr>
          <w:rFonts w:cs="Times New Roman"/>
        </w:rPr>
        <w:t>Pôças</w:t>
      </w:r>
      <w:proofErr w:type="spellEnd"/>
      <w:r w:rsidRPr="00AA0A1E">
        <w:rPr>
          <w:rFonts w:cs="Times New Roman"/>
        </w:rPr>
        <w:t xml:space="preserve"> et al. 2011, Bolton et al. 2019, Skidmore et al. 2021), comparing them to ecologically similar UA (Turner et al. 2015, Buchanan et al. 2018). These comparisons allow for an assessment of the effectiveness of a given PA or the entire PA network at representing regional biodiversity trends (</w:t>
      </w:r>
      <w:proofErr w:type="spellStart"/>
      <w:r w:rsidRPr="00AA0A1E">
        <w:rPr>
          <w:rFonts w:cs="Times New Roman"/>
        </w:rPr>
        <w:t>Soverel</w:t>
      </w:r>
      <w:proofErr w:type="spellEnd"/>
      <w:r w:rsidRPr="00AA0A1E">
        <w:rPr>
          <w:rFonts w:cs="Times New Roman"/>
        </w:rPr>
        <w:t xml:space="preserve"> et al. 2010, Turner et al. 2015, Bolton et al. 2019).</w:t>
      </w:r>
    </w:p>
    <w:p w14:paraId="77B4DD66" w14:textId="77777777" w:rsidR="00C60D71" w:rsidRPr="00AA0A1E" w:rsidRDefault="00B16883">
      <w:pPr>
        <w:pStyle w:val="BodyText"/>
        <w:rPr>
          <w:rFonts w:cs="Times New Roman"/>
        </w:rPr>
      </w:pPr>
      <w:r w:rsidRPr="00AA0A1E">
        <w:rPr>
          <w:rFonts w:cs="Times New Roman"/>
        </w:rPr>
        <w:t xml:space="preserve">Optical remote sensing technologies have offered a key approach to deriving indicators (Nagendra 2008, Fraser et al. 2009, </w:t>
      </w:r>
      <w:proofErr w:type="spellStart"/>
      <w:r w:rsidRPr="00AA0A1E">
        <w:rPr>
          <w:rFonts w:cs="Times New Roman"/>
        </w:rPr>
        <w:t>Soverel</w:t>
      </w:r>
      <w:proofErr w:type="spellEnd"/>
      <w:r w:rsidRPr="00AA0A1E">
        <w:rPr>
          <w:rFonts w:cs="Times New Roman"/>
        </w:rPr>
        <w:t xml:space="preserve"> et al. 2010, Burkhard et al. 2012, Pereira et al. 2013, Bolton et al. 2019) and detecting key terrestrial processes (Turner et al. 2003) to assess PA effectiveness at conserving ecological integrity (Nagendra 2001, Nagendra et al. 2013). These indicators derived from remote sensing technologies can be categorized and monitored at broad </w:t>
      </w:r>
      <w:r w:rsidRPr="00AA0A1E">
        <w:rPr>
          <w:rFonts w:cs="Times New Roman"/>
        </w:rPr>
        <w:lastRenderedPageBreak/>
        <w:t>spatial extents and across temporal scales. Commonly used indicators include land cover proportion (e.g., forest type, wetland, and unvegetated</w:t>
      </w:r>
      <w:r w:rsidR="00334165" w:rsidRPr="00AA0A1E">
        <w:rPr>
          <w:rFonts w:cs="Times New Roman"/>
        </w:rPr>
        <w:t>;</w:t>
      </w:r>
      <w:r w:rsidRPr="00AA0A1E">
        <w:rPr>
          <w:rFonts w:cs="Times New Roman"/>
        </w:rPr>
        <w:t xml:space="preserve"> Parmenter et al. 2003, Olthof et al. 2006), tree species (Nagendra 2001), habitat classification (McDermid et al. 2005, Lucas et al. 2011), spectral information (Feeley et al. 2005, Gillespie 2005, Nagendra et al. 2010), spectral heterogeneity (</w:t>
      </w:r>
      <w:proofErr w:type="spellStart"/>
      <w:r w:rsidRPr="00AA0A1E">
        <w:rPr>
          <w:rFonts w:cs="Times New Roman"/>
        </w:rPr>
        <w:t>Rocchini</w:t>
      </w:r>
      <w:proofErr w:type="spellEnd"/>
      <w:r w:rsidRPr="00AA0A1E">
        <w:rPr>
          <w:rFonts w:cs="Times New Roman"/>
        </w:rPr>
        <w:t xml:space="preserve"> et al. 2010), and ecosystem structure (Cohen and </w:t>
      </w:r>
      <w:proofErr w:type="spellStart"/>
      <w:r w:rsidRPr="00AA0A1E">
        <w:rPr>
          <w:rFonts w:cs="Times New Roman"/>
        </w:rPr>
        <w:t>Goward</w:t>
      </w:r>
      <w:proofErr w:type="spellEnd"/>
      <w:r w:rsidRPr="00AA0A1E">
        <w:rPr>
          <w:rFonts w:cs="Times New Roman"/>
        </w:rPr>
        <w:t xml:space="preserve"> 2004, Goetz et al. 2007, </w:t>
      </w:r>
      <w:proofErr w:type="spellStart"/>
      <w:r w:rsidRPr="00AA0A1E">
        <w:rPr>
          <w:rFonts w:cs="Times New Roman"/>
        </w:rPr>
        <w:t>Soverel</w:t>
      </w:r>
      <w:proofErr w:type="spellEnd"/>
      <w:r w:rsidRPr="00AA0A1E">
        <w:rPr>
          <w:rFonts w:cs="Times New Roman"/>
        </w:rPr>
        <w:t xml:space="preserve"> et al. 2010, </w:t>
      </w:r>
      <w:proofErr w:type="spellStart"/>
      <w:r w:rsidRPr="00AA0A1E">
        <w:rPr>
          <w:rFonts w:cs="Times New Roman"/>
        </w:rPr>
        <w:t>Pôças</w:t>
      </w:r>
      <w:proofErr w:type="spellEnd"/>
      <w:r w:rsidRPr="00AA0A1E">
        <w:rPr>
          <w:rFonts w:cs="Times New Roman"/>
        </w:rPr>
        <w:t xml:space="preserve"> et al. 2011) and function (Skidmore et al. 2021). Moreover, remote sensing technologies enable the monitoring of terrestrial processes, such as natural and anthropogenic disturbance regimes (Kerr and Ostrovsky 2003, </w:t>
      </w:r>
      <w:proofErr w:type="spellStart"/>
      <w:r w:rsidRPr="00AA0A1E">
        <w:rPr>
          <w:rFonts w:cs="Times New Roman"/>
        </w:rPr>
        <w:t>Alsdorf</w:t>
      </w:r>
      <w:proofErr w:type="spellEnd"/>
      <w:r w:rsidRPr="00AA0A1E">
        <w:rPr>
          <w:rFonts w:cs="Times New Roman"/>
        </w:rPr>
        <w:t xml:space="preserve"> et al. 2007, </w:t>
      </w:r>
      <w:proofErr w:type="spellStart"/>
      <w:r w:rsidRPr="00AA0A1E">
        <w:rPr>
          <w:rFonts w:cs="Times New Roman"/>
        </w:rPr>
        <w:t>Hermosilla</w:t>
      </w:r>
      <w:proofErr w:type="spellEnd"/>
      <w:r w:rsidRPr="00AA0A1E">
        <w:rPr>
          <w:rFonts w:cs="Times New Roman"/>
        </w:rPr>
        <w:t xml:space="preserve"> et al. 2015b, Bolton et al. 2019), alongside biogeochemical cycles (Myneni et al. 2001), vegetation productivity (Running et al. 2004), and vegetation dynamics (Zhang et al. 2003). Diversity in forest structural attribute measurements, often derived from light detection and ranging (lidar) is also a strong indicator of biodiversity, providing habitat, influencing food quality, and mediating microclimates (Gao et al. 2014, Guo et al. 2017).</w:t>
      </w:r>
    </w:p>
    <w:p w14:paraId="709E9481" w14:textId="77777777" w:rsidR="00C60D71" w:rsidRPr="00AA0A1E" w:rsidRDefault="00B16883">
      <w:pPr>
        <w:pStyle w:val="BodyText"/>
        <w:rPr>
          <w:rFonts w:cs="Times New Roman"/>
        </w:rPr>
      </w:pPr>
      <w:r w:rsidRPr="00AA0A1E">
        <w:rPr>
          <w:rFonts w:cs="Times New Roman"/>
        </w:rPr>
        <w:t>Lidar enables the accurate characterization of treed vegetation structure (</w:t>
      </w:r>
      <w:proofErr w:type="gramStart"/>
      <w:r w:rsidRPr="00AA0A1E">
        <w:rPr>
          <w:rFonts w:cs="Times New Roman"/>
        </w:rPr>
        <w:t>e.g.</w:t>
      </w:r>
      <w:proofErr w:type="gramEnd"/>
      <w:r w:rsidRPr="00AA0A1E">
        <w:rPr>
          <w:rFonts w:cs="Times New Roman"/>
        </w:rPr>
        <w:t xml:space="preserve"> canopy height, canopy cover, basal area) across forested areas by measuring the time it takes for an emitted pulse of light to return to the sensor (Lim et al. 2003). While the natural variation in vertical and horizontal forest structure has been extensively explored using lidar, comparisons between PA and UA have been less frequently drawn using these methods when compared to optical remote sensing (Nagendra et al. 2013). The lack of previous comparisons has likely been due to the frequently limited extents of lidar acquisitions, a problem which has recently been solved by generating wall-to-wall metrics. These wall-to-wall metrics can be created </w:t>
      </w:r>
      <w:r w:rsidR="00050A11">
        <w:rPr>
          <w:rFonts w:cs="Times New Roman"/>
        </w:rPr>
        <w:t xml:space="preserve">by </w:t>
      </w:r>
      <w:r w:rsidRPr="00AA0A1E">
        <w:rPr>
          <w:rFonts w:cs="Times New Roman"/>
        </w:rPr>
        <w:t>combining lidar data with times series of Landsat data, generating forest structural attributes across large regions and even entire countries (</w:t>
      </w:r>
      <w:proofErr w:type="spellStart"/>
      <w:r w:rsidRPr="00AA0A1E">
        <w:rPr>
          <w:rFonts w:cs="Times New Roman"/>
        </w:rPr>
        <w:t>Wulder</w:t>
      </w:r>
      <w:proofErr w:type="spellEnd"/>
      <w:r w:rsidRPr="00AA0A1E">
        <w:rPr>
          <w:rFonts w:cs="Times New Roman"/>
        </w:rPr>
        <w:t xml:space="preserve"> et al. 2012b, </w:t>
      </w:r>
      <w:proofErr w:type="spellStart"/>
      <w:r w:rsidRPr="00AA0A1E">
        <w:rPr>
          <w:rFonts w:cs="Times New Roman"/>
        </w:rPr>
        <w:t>Matasci</w:t>
      </w:r>
      <w:proofErr w:type="spellEnd"/>
      <w:r w:rsidRPr="00AA0A1E">
        <w:rPr>
          <w:rFonts w:cs="Times New Roman"/>
        </w:rPr>
        <w:t xml:space="preserve"> et al. 2018a).</w:t>
      </w:r>
    </w:p>
    <w:p w14:paraId="0EB3FBD9" w14:textId="054D070D" w:rsidR="00C60D71" w:rsidRPr="00AA0A1E" w:rsidRDefault="00B16883">
      <w:pPr>
        <w:pStyle w:val="BodyText"/>
        <w:rPr>
          <w:rFonts w:cs="Times New Roman"/>
        </w:rPr>
      </w:pPr>
      <w:r w:rsidRPr="00AA0A1E">
        <w:rPr>
          <w:rFonts w:cs="Times New Roman"/>
        </w:rPr>
        <w:lastRenderedPageBreak/>
        <w:t xml:space="preserve">As Canada progresses towards the national goal of 25% of terrestrial area protected by 2025, there is a growing need to better understand how PA compare to UA with respect to location, ecological classifications, elevations, productivity, and forest structure. In this study, we (1) examine the hypothesis that BC’s PA network is biased towards high-elevation, low-productivity regions of the province using free and open remote sensing data products, and (2) identify underrepresented forest structures in PA in the province. To accomplish this, we examined the bias in PA placement by comparing ecoregional PA coverage and land cover classes by elevation, and disturbances by latitude across </w:t>
      </w:r>
      <w:del w:id="54" w:author="Txomin Hermosilla" w:date="2022-01-05T10:34:00Z">
        <w:r w:rsidRPr="00AA0A1E" w:rsidDel="008C3832">
          <w:rPr>
            <w:rFonts w:cs="Times New Roman"/>
          </w:rPr>
          <w:delText xml:space="preserve">protected </w:delText>
        </w:r>
      </w:del>
      <w:ins w:id="55" w:author="Txomin Hermosilla" w:date="2022-01-05T10:34:00Z">
        <w:r w:rsidR="008C3832">
          <w:rPr>
            <w:rFonts w:cs="Times New Roman"/>
          </w:rPr>
          <w:t>PA</w:t>
        </w:r>
        <w:r w:rsidR="008C3832" w:rsidRPr="00AA0A1E">
          <w:rPr>
            <w:rFonts w:cs="Times New Roman"/>
          </w:rPr>
          <w:t xml:space="preserve"> </w:t>
        </w:r>
      </w:ins>
      <w:r w:rsidRPr="00AA0A1E">
        <w:rPr>
          <w:rFonts w:cs="Times New Roman"/>
        </w:rPr>
        <w:t xml:space="preserve">and UA in BC. We examine representative forest structural attributes by comparing the distribution of key indicators by ecological zone to determine the differences between PA and UA to find the most and least similar represented forest structures throughout the network. We conclude by highlighting the usefulness of these globally available, high quality, consistent, and transferable </w:t>
      </w:r>
      <w:proofErr w:type="gramStart"/>
      <w:r w:rsidRPr="00AA0A1E">
        <w:rPr>
          <w:rFonts w:cs="Times New Roman"/>
        </w:rPr>
        <w:t>datasets</w:t>
      </w:r>
      <w:proofErr w:type="gramEnd"/>
      <w:r w:rsidRPr="00AA0A1E">
        <w:rPr>
          <w:rFonts w:cs="Times New Roman"/>
        </w:rPr>
        <w:t xml:space="preserve"> and methods for assessing PA effectiveness.</w:t>
      </w:r>
    </w:p>
    <w:p w14:paraId="29D1655C" w14:textId="77777777" w:rsidR="00C60D71" w:rsidRPr="00AA0A1E" w:rsidRDefault="00B16883">
      <w:pPr>
        <w:pStyle w:val="Heading1"/>
        <w:rPr>
          <w:rFonts w:ascii="Times New Roman" w:hAnsi="Times New Roman" w:cs="Times New Roman"/>
        </w:rPr>
      </w:pPr>
      <w:bookmarkStart w:id="56" w:name="methods"/>
      <w:bookmarkEnd w:id="10"/>
      <w:r w:rsidRPr="00AA0A1E">
        <w:rPr>
          <w:rFonts w:ascii="Times New Roman" w:hAnsi="Times New Roman" w:cs="Times New Roman"/>
        </w:rPr>
        <w:t>Methods</w:t>
      </w:r>
    </w:p>
    <w:p w14:paraId="612A56BB" w14:textId="77777777" w:rsidR="00C60D71" w:rsidRPr="00AA0A1E" w:rsidRDefault="00B16883">
      <w:pPr>
        <w:pStyle w:val="Heading2"/>
        <w:rPr>
          <w:rFonts w:ascii="Times New Roman" w:hAnsi="Times New Roman" w:cs="Times New Roman"/>
        </w:rPr>
      </w:pPr>
      <w:bookmarkStart w:id="57" w:name="study-area"/>
      <w:r w:rsidRPr="00AA0A1E">
        <w:rPr>
          <w:rFonts w:ascii="Times New Roman" w:hAnsi="Times New Roman" w:cs="Times New Roman"/>
        </w:rPr>
        <w:t>Study Area</w:t>
      </w:r>
    </w:p>
    <w:p w14:paraId="304E3BBF" w14:textId="77777777" w:rsidR="00C60D71" w:rsidRPr="00AA0A1E" w:rsidRDefault="00B16883">
      <w:pPr>
        <w:pStyle w:val="FirstParagraph"/>
        <w:rPr>
          <w:rFonts w:cs="Times New Roman"/>
        </w:rPr>
      </w:pPr>
      <w:r w:rsidRPr="00AA0A1E">
        <w:rPr>
          <w:rFonts w:cs="Times New Roman"/>
        </w:rPr>
        <w:t>The province of British Columbia, Canada</w:t>
      </w:r>
      <w:r w:rsidR="00050A11">
        <w:rPr>
          <w:rFonts w:cs="Times New Roman"/>
        </w:rPr>
        <w:t>,</w:t>
      </w:r>
      <w:r w:rsidRPr="00AA0A1E">
        <w:rPr>
          <w:rFonts w:cs="Times New Roman"/>
        </w:rPr>
        <w:t xml:space="preserve"> covers 94.4 million ha, of which approximately 64% is forested (BC Ministry of Forests 2003), and encapsulates a wide variety of biomes and ecosystems. This diversity of ecosystems is in part due to the large area as well as variations in topography and climate. The existing </w:t>
      </w:r>
      <w:proofErr w:type="spellStart"/>
      <w:r w:rsidRPr="00AA0A1E">
        <w:rPr>
          <w:rFonts w:cs="Times New Roman"/>
        </w:rPr>
        <w:t>Biogeoclimatic</w:t>
      </w:r>
      <w:proofErr w:type="spellEnd"/>
      <w:r w:rsidRPr="00AA0A1E">
        <w:rPr>
          <w:rFonts w:cs="Times New Roman"/>
        </w:rPr>
        <w:t xml:space="preserve"> Ecosystem Classification (BEC) system disaggregates BC ecosystems into zones (</w:t>
      </w:r>
      <w:proofErr w:type="spellStart"/>
      <w:r w:rsidRPr="00AA0A1E">
        <w:rPr>
          <w:rFonts w:cs="Times New Roman"/>
        </w:rPr>
        <w:t>Pojar</w:t>
      </w:r>
      <w:proofErr w:type="spellEnd"/>
      <w:r w:rsidRPr="00AA0A1E">
        <w:rPr>
          <w:rFonts w:cs="Times New Roman"/>
        </w:rPr>
        <w:t xml:space="preserve"> et al. 1987). The broadest classification delineates 16 zones, which are further broken down into subzones, variants, and phases based on microclimate, precipitation, and topography (</w:t>
      </w:r>
      <w:proofErr w:type="spellStart"/>
      <w:r w:rsidRPr="00AA0A1E">
        <w:rPr>
          <w:rFonts w:cs="Times New Roman"/>
        </w:rPr>
        <w:t>Pojar</w:t>
      </w:r>
      <w:proofErr w:type="spellEnd"/>
      <w:r w:rsidRPr="00AA0A1E">
        <w:rPr>
          <w:rFonts w:cs="Times New Roman"/>
        </w:rPr>
        <w:t xml:space="preserve"> et al. 1987, </w:t>
      </w:r>
      <w:proofErr w:type="spellStart"/>
      <w:r w:rsidRPr="00AA0A1E">
        <w:rPr>
          <w:rFonts w:cs="Times New Roman"/>
        </w:rPr>
        <w:t>Meidinger</w:t>
      </w:r>
      <w:proofErr w:type="spellEnd"/>
      <w:r w:rsidRPr="00AA0A1E">
        <w:rPr>
          <w:rFonts w:cs="Times New Roman"/>
        </w:rPr>
        <w:t xml:space="preserve"> and </w:t>
      </w:r>
      <w:proofErr w:type="spellStart"/>
      <w:r w:rsidRPr="00AA0A1E">
        <w:rPr>
          <w:rFonts w:cs="Times New Roman"/>
        </w:rPr>
        <w:t>Pojar</w:t>
      </w:r>
      <w:proofErr w:type="spellEnd"/>
      <w:r w:rsidRPr="00AA0A1E">
        <w:rPr>
          <w:rFonts w:cs="Times New Roman"/>
        </w:rPr>
        <w:t xml:space="preserve"> 1991). As a </w:t>
      </w:r>
      <w:r w:rsidRPr="00AA0A1E">
        <w:rPr>
          <w:rFonts w:cs="Times New Roman"/>
        </w:rPr>
        <w:lastRenderedPageBreak/>
        <w:t>result, BEC zones vary widely in size (ranging from 0.25 million ha to 17.5 million ha), and in number of subzones (from 1 to 43; see Table 1).</w:t>
      </w:r>
    </w:p>
    <w:p w14:paraId="4456D2DF" w14:textId="3562503E" w:rsidR="00C60D71" w:rsidRPr="00AA0A1E" w:rsidRDefault="00B16883">
      <w:pPr>
        <w:pStyle w:val="BodyText"/>
        <w:rPr>
          <w:rFonts w:cs="Times New Roman"/>
        </w:rPr>
      </w:pPr>
      <w:r w:rsidRPr="00AA0A1E">
        <w:rPr>
          <w:rFonts w:cs="Times New Roman"/>
        </w:rPr>
        <w:t>Both the BC (BC Parks 2012) and Canada-wide (Government of Canada, 2019) PA mandates commit to conserving ecological integrity across the network. The PA network in BC is designed to serve both ecological conservation and human recreation aims (BC Parks 2012</w:t>
      </w:r>
      <w:r w:rsidR="00CC0B5B" w:rsidRPr="00AA0A1E">
        <w:rPr>
          <w:rFonts w:cs="Times New Roman"/>
        </w:rPr>
        <w:t>) and</w:t>
      </w:r>
      <w:r w:rsidRPr="00AA0A1E">
        <w:rPr>
          <w:rFonts w:cs="Times New Roman"/>
        </w:rPr>
        <w:t xml:space="preserve"> consists of a network of PA and PA complexes (multiple nearby PA which share the same conservation goals), with large variations in size, ranging from 0.02 to 987,899 ha (Figure 1).</w:t>
      </w:r>
    </w:p>
    <w:p w14:paraId="51E48F99" w14:textId="77777777" w:rsidR="00C60D71" w:rsidRPr="00AA0A1E" w:rsidRDefault="00B16883">
      <w:pPr>
        <w:pStyle w:val="Heading2"/>
        <w:rPr>
          <w:rFonts w:ascii="Times New Roman" w:hAnsi="Times New Roman" w:cs="Times New Roman"/>
        </w:rPr>
      </w:pPr>
      <w:bookmarkStart w:id="58" w:name="data"/>
      <w:bookmarkEnd w:id="57"/>
      <w:r w:rsidRPr="00AA0A1E">
        <w:rPr>
          <w:rFonts w:ascii="Times New Roman" w:hAnsi="Times New Roman" w:cs="Times New Roman"/>
        </w:rPr>
        <w:t>Data</w:t>
      </w:r>
    </w:p>
    <w:p w14:paraId="4865D193" w14:textId="77777777" w:rsidR="00C60D71" w:rsidRPr="00AA0A1E" w:rsidRDefault="00B16883">
      <w:pPr>
        <w:pStyle w:val="Heading3"/>
        <w:rPr>
          <w:rFonts w:ascii="Times New Roman" w:hAnsi="Times New Roman" w:cs="Times New Roman"/>
        </w:rPr>
      </w:pPr>
      <w:bookmarkStart w:id="59" w:name="X26a1d7d088e9ef2fe73db559533f62a4bc34054"/>
      <w:proofErr w:type="spellStart"/>
      <w:r w:rsidRPr="00AA0A1E">
        <w:rPr>
          <w:rFonts w:ascii="Times New Roman" w:hAnsi="Times New Roman" w:cs="Times New Roman"/>
        </w:rPr>
        <w:t>Biogeoclimatic</w:t>
      </w:r>
      <w:proofErr w:type="spellEnd"/>
      <w:r w:rsidRPr="00AA0A1E">
        <w:rPr>
          <w:rFonts w:ascii="Times New Roman" w:hAnsi="Times New Roman" w:cs="Times New Roman"/>
        </w:rPr>
        <w:t xml:space="preserve"> Ecosystem Classification and Protected Areas</w:t>
      </w:r>
    </w:p>
    <w:p w14:paraId="0525CAF3" w14:textId="77777777" w:rsidR="00C60D71" w:rsidRPr="00AA0A1E" w:rsidRDefault="00B16883">
      <w:pPr>
        <w:pStyle w:val="FirstParagraph"/>
        <w:rPr>
          <w:rFonts w:cs="Times New Roman"/>
        </w:rPr>
      </w:pPr>
      <w:r w:rsidRPr="00AA0A1E">
        <w:rPr>
          <w:rFonts w:cs="Times New Roman"/>
        </w:rPr>
        <w:t xml:space="preserve">Boundaries for BEC zones and subzones were acquired using the </w:t>
      </w:r>
      <w:proofErr w:type="spellStart"/>
      <w:r w:rsidRPr="00AA0A1E">
        <w:rPr>
          <w:rFonts w:cs="Times New Roman"/>
          <w:b/>
          <w:bCs/>
        </w:rPr>
        <w:t>bcmaps</w:t>
      </w:r>
      <w:proofErr w:type="spellEnd"/>
      <w:r w:rsidRPr="00AA0A1E">
        <w:rPr>
          <w:rFonts w:cs="Times New Roman"/>
        </w:rPr>
        <w:t xml:space="preserve"> R package (</w:t>
      </w:r>
      <w:proofErr w:type="spellStart"/>
      <w:r w:rsidRPr="00AA0A1E">
        <w:rPr>
          <w:rFonts w:cs="Times New Roman"/>
        </w:rPr>
        <w:t>Teucher</w:t>
      </w:r>
      <w:proofErr w:type="spellEnd"/>
      <w:r w:rsidRPr="00AA0A1E">
        <w:rPr>
          <w:rFonts w:cs="Times New Roman"/>
        </w:rPr>
        <w:t xml:space="preserve"> et al. 2021). Two BEC subzones were entirely subsumed by PA (Boreal White and Black Spruce - Very Wet Cool and Spruce – Willow – Birch - Very Wet Cool Shrub), whereas the Sub-Boreal Pine – Spruce - Moist Cool subzone has no PA representation.</w:t>
      </w:r>
    </w:p>
    <w:p w14:paraId="15E777E3" w14:textId="0537E3CB" w:rsidR="00C60D71" w:rsidRPr="00AA0A1E" w:rsidRDefault="00B16883">
      <w:pPr>
        <w:pStyle w:val="BodyText"/>
        <w:rPr>
          <w:rFonts w:cs="Times New Roman"/>
        </w:rPr>
      </w:pPr>
      <w:r w:rsidRPr="00AA0A1E">
        <w:rPr>
          <w:rFonts w:cs="Times New Roman"/>
        </w:rPr>
        <w:t xml:space="preserve">Boundaries for all PA in BC were obtained from the Canadian Protected and Conserved Areas Database (available from </w:t>
      </w:r>
      <w:hyperlink r:id="rId17">
        <w:r w:rsidRPr="00AA0A1E">
          <w:rPr>
            <w:rStyle w:val="Hyperlink"/>
            <w:rFonts w:cs="Times New Roman"/>
          </w:rPr>
          <w:t>https://cws-scf.ca/CPCAD-BDCAPC_Dec2020.gdb.zip</w:t>
        </w:r>
      </w:hyperlink>
      <w:r w:rsidRPr="00AA0A1E">
        <w:rPr>
          <w:rFonts w:cs="Times New Roman"/>
        </w:rPr>
        <w:t xml:space="preserve">), current as of December 2020, and includes the International Union for Conservation of Nature (IUCN) classification for each PA. PA were selected for analysis following the criteria outlined in Bolton et al. (2019). Only parks which belonged to IUCN classes </w:t>
      </w:r>
      <w:proofErr w:type="spellStart"/>
      <w:r w:rsidRPr="00AA0A1E">
        <w:rPr>
          <w:rFonts w:cs="Times New Roman"/>
        </w:rPr>
        <w:t>Ia</w:t>
      </w:r>
      <w:proofErr w:type="spellEnd"/>
      <w:r w:rsidRPr="00AA0A1E">
        <w:rPr>
          <w:rFonts w:cs="Times New Roman"/>
        </w:rPr>
        <w:t xml:space="preserve">, </w:t>
      </w:r>
      <w:proofErr w:type="spellStart"/>
      <w:r w:rsidRPr="00AA0A1E">
        <w:rPr>
          <w:rFonts w:cs="Times New Roman"/>
        </w:rPr>
        <w:t>Ib</w:t>
      </w:r>
      <w:proofErr w:type="spellEnd"/>
      <w:r w:rsidRPr="00AA0A1E">
        <w:rPr>
          <w:rFonts w:cs="Times New Roman"/>
        </w:rPr>
        <w:t>, II, and IV were selected, as these categories are considered strictly protected</w:t>
      </w:r>
      <w:r w:rsidR="00A56CF1">
        <w:rPr>
          <w:rFonts w:cs="Times New Roman"/>
        </w:rPr>
        <w:t xml:space="preserve"> for conservation purposes, and exclude monuments, and areas which can include anthropogenic disturbances caused by natural resource development</w:t>
      </w:r>
      <w:r w:rsidRPr="00AA0A1E">
        <w:rPr>
          <w:rFonts w:cs="Times New Roman"/>
        </w:rPr>
        <w:t xml:space="preserve">. </w:t>
      </w:r>
      <w:del w:id="60" w:author="Txomin Hermosilla" w:date="2022-01-05T10:34:00Z">
        <w:r w:rsidRPr="00AA0A1E" w:rsidDel="005E5CBB">
          <w:rPr>
            <w:rFonts w:cs="Times New Roman"/>
          </w:rPr>
          <w:delText>Protected areas</w:delText>
        </w:r>
      </w:del>
      <w:ins w:id="61" w:author="Txomin Hermosilla" w:date="2022-01-05T10:34:00Z">
        <w:r w:rsidR="005E5CBB">
          <w:rPr>
            <w:rFonts w:cs="Times New Roman"/>
          </w:rPr>
          <w:t>PA</w:t>
        </w:r>
      </w:ins>
      <w:r w:rsidRPr="00AA0A1E">
        <w:rPr>
          <w:rFonts w:cs="Times New Roman"/>
        </w:rPr>
        <w:t xml:space="preserve"> </w:t>
      </w:r>
      <w:ins w:id="62" w:author="Txomin Hermosilla" w:date="2022-01-05T10:34:00Z">
        <w:r w:rsidR="001208A4">
          <w:rPr>
            <w:rFonts w:cs="Times New Roman"/>
          </w:rPr>
          <w:t>smaller than</w:t>
        </w:r>
      </w:ins>
      <w:del w:id="63" w:author="Txomin Hermosilla" w:date="2022-01-05T10:34:00Z">
        <w:r w:rsidRPr="00AA0A1E" w:rsidDel="001208A4">
          <w:rPr>
            <w:rFonts w:cs="Times New Roman"/>
          </w:rPr>
          <w:delText>&lt;</w:delText>
        </w:r>
      </w:del>
      <w:r w:rsidRPr="00AA0A1E">
        <w:rPr>
          <w:rFonts w:cs="Times New Roman"/>
        </w:rPr>
        <w:t xml:space="preserve"> 100 ha in size were also excluded from the analysis, as these mainly occurred in urbanized areas. After selection, 745 suitable parks managed under various jurisdictions (provincial, federal, NGOs), comprising 15.4% of the total </w:t>
      </w:r>
      <w:r w:rsidRPr="00AA0A1E">
        <w:rPr>
          <w:rFonts w:cs="Times New Roman"/>
        </w:rPr>
        <w:lastRenderedPageBreak/>
        <w:t>terrestrial area of British Columbia, were studied (Environmental Reporting BC 2016). An equal sample of pixels equal to the area of PA or UA - whichever was lower - was randomly selected from both PA and UA for each BEC subzone.</w:t>
      </w:r>
      <w:r w:rsidR="00CC0B5B">
        <w:rPr>
          <w:rFonts w:cs="Times New Roman"/>
        </w:rPr>
        <w:t xml:space="preserve"> </w:t>
      </w:r>
      <w:bookmarkStart w:id="64" w:name="_Hlk90902703"/>
      <w:ins w:id="65" w:author="Muise, Evan" w:date="2021-12-20T14:07:00Z">
        <w:r w:rsidR="00CC0B5B">
          <w:rPr>
            <w:rFonts w:cs="Times New Roman"/>
          </w:rPr>
          <w:t xml:space="preserve">This sampling regime </w:t>
        </w:r>
      </w:ins>
      <w:ins w:id="66" w:author="Muise, Evan" w:date="2021-12-20T14:16:00Z">
        <w:r w:rsidR="00B76067">
          <w:rPr>
            <w:rFonts w:cs="Times New Roman"/>
          </w:rPr>
          <w:t>accounts for bias in topography, climate, and climax species</w:t>
        </w:r>
      </w:ins>
      <w:ins w:id="67" w:author="Muise, Evan" w:date="2021-12-20T14:21:00Z">
        <w:r w:rsidR="003063B4">
          <w:rPr>
            <w:rFonts w:cs="Times New Roman"/>
          </w:rPr>
          <w:t xml:space="preserve"> due to the methods used to delineate BEC zones and subzones</w:t>
        </w:r>
      </w:ins>
      <w:ins w:id="68" w:author="Muise, Evan" w:date="2021-12-20T14:16:00Z">
        <w:r w:rsidR="00B76067">
          <w:rPr>
            <w:rFonts w:cs="Times New Roman"/>
          </w:rPr>
          <w:t xml:space="preserve">. </w:t>
        </w:r>
      </w:ins>
      <w:bookmarkEnd w:id="64"/>
    </w:p>
    <w:p w14:paraId="6BEF0E5D" w14:textId="77777777" w:rsidR="00C60D71" w:rsidRPr="00AA0A1E" w:rsidRDefault="00B16883">
      <w:pPr>
        <w:pStyle w:val="Heading3"/>
        <w:rPr>
          <w:rFonts w:ascii="Times New Roman" w:hAnsi="Times New Roman" w:cs="Times New Roman"/>
        </w:rPr>
      </w:pPr>
      <w:bookmarkStart w:id="69" w:name="digital-elevation-model"/>
      <w:bookmarkEnd w:id="59"/>
      <w:r w:rsidRPr="00AA0A1E">
        <w:rPr>
          <w:rFonts w:ascii="Times New Roman" w:hAnsi="Times New Roman" w:cs="Times New Roman"/>
        </w:rPr>
        <w:t>Digital Elevation Model</w:t>
      </w:r>
    </w:p>
    <w:p w14:paraId="4D06E9E4" w14:textId="77777777" w:rsidR="00C60D71" w:rsidRPr="00AA0A1E" w:rsidRDefault="00B16883">
      <w:pPr>
        <w:pStyle w:val="FirstParagraph"/>
        <w:rPr>
          <w:rFonts w:cs="Times New Roman"/>
        </w:rPr>
      </w:pPr>
      <w:r w:rsidRPr="00AA0A1E">
        <w:rPr>
          <w:rFonts w:cs="Times New Roman"/>
        </w:rPr>
        <w:t>The Advanced Spaceborne Thermal Emission and Reflection Radiometer (ASTER) digital elevation model (GDEM V2, 30 m) was used to examine biases in protected area land cover and ecological classification by elevation (</w:t>
      </w:r>
      <w:proofErr w:type="spellStart"/>
      <w:r w:rsidRPr="00AA0A1E">
        <w:rPr>
          <w:rFonts w:cs="Times New Roman"/>
        </w:rPr>
        <w:t>Tachikawa</w:t>
      </w:r>
      <w:proofErr w:type="spellEnd"/>
      <w:r w:rsidRPr="00AA0A1E">
        <w:rPr>
          <w:rFonts w:cs="Times New Roman"/>
        </w:rPr>
        <w:t xml:space="preserve"> et al. 2011).</w:t>
      </w:r>
    </w:p>
    <w:p w14:paraId="1D479D15" w14:textId="77777777" w:rsidR="00C60D71" w:rsidRPr="00AA0A1E" w:rsidRDefault="00B16883">
      <w:pPr>
        <w:pStyle w:val="Heading3"/>
        <w:rPr>
          <w:rFonts w:ascii="Times New Roman" w:hAnsi="Times New Roman" w:cs="Times New Roman"/>
        </w:rPr>
      </w:pPr>
      <w:bookmarkStart w:id="70" w:name="landsat-derived-datasets"/>
      <w:bookmarkEnd w:id="69"/>
      <w:r w:rsidRPr="00AA0A1E">
        <w:rPr>
          <w:rFonts w:ascii="Times New Roman" w:hAnsi="Times New Roman" w:cs="Times New Roman"/>
        </w:rPr>
        <w:t>Landsat derived datasets</w:t>
      </w:r>
    </w:p>
    <w:p w14:paraId="5F61EC85" w14:textId="77777777" w:rsidR="00C60D71" w:rsidRPr="00AA0A1E" w:rsidRDefault="00B16883">
      <w:pPr>
        <w:pStyle w:val="FirstParagraph"/>
        <w:rPr>
          <w:rFonts w:cs="Times New Roman"/>
        </w:rPr>
      </w:pPr>
      <w:r w:rsidRPr="00AA0A1E">
        <w:rPr>
          <w:rFonts w:cs="Times New Roman"/>
        </w:rPr>
        <w:t>Land cover, forest disturbances, and forest structural attributes for BC were derived from the annual Landsat best-available-pixel (BAP) composites from 1984 to 2019 at 30-m spatial resolution generated using the Composite2Change (C2C) approach (</w:t>
      </w:r>
      <w:proofErr w:type="spellStart"/>
      <w:r w:rsidRPr="00AA0A1E">
        <w:rPr>
          <w:rFonts w:cs="Times New Roman"/>
        </w:rPr>
        <w:t>Hermosilla</w:t>
      </w:r>
      <w:proofErr w:type="spellEnd"/>
      <w:r w:rsidRPr="00AA0A1E">
        <w:rPr>
          <w:rFonts w:cs="Times New Roman"/>
        </w:rPr>
        <w:t xml:space="preserve"> et al. 2016). These composites are generated by annually selecting the optimal observations, free from atmospheric effects (haze, clouds, cloud shadows), for each pixel from the catalog of available Landsat-5 Thematic Mapper (TM), Landsat-7 Enhanced Thematic Mapper Plus (ETM+), and Landsat-8 Operational Land Imager (OLI) imagery acquired during Canada’s growing season using the scoring functions defined in White et al. (2014). The annual BAP composites are further refined by applying a spectral trend analysis over the Normalized Burn Ratio (NBR) at pixel level in order to remove unscreened noise, detect changes and </w:t>
      </w:r>
      <w:r w:rsidR="00050A11">
        <w:rPr>
          <w:rFonts w:cs="Times New Roman"/>
        </w:rPr>
        <w:t>fill</w:t>
      </w:r>
      <w:r w:rsidRPr="00AA0A1E">
        <w:rPr>
          <w:rFonts w:cs="Times New Roman"/>
        </w:rPr>
        <w:t xml:space="preserve"> data gaps with </w:t>
      </w:r>
      <w:proofErr w:type="gramStart"/>
      <w:r w:rsidRPr="00AA0A1E">
        <w:rPr>
          <w:rFonts w:cs="Times New Roman"/>
        </w:rPr>
        <w:t>temporally-interpolated</w:t>
      </w:r>
      <w:proofErr w:type="gramEnd"/>
      <w:r w:rsidRPr="00AA0A1E">
        <w:rPr>
          <w:rFonts w:cs="Times New Roman"/>
        </w:rPr>
        <w:t xml:space="preserve"> values, resulting in annual, gap-free, surface-reflectance image composites (</w:t>
      </w:r>
      <w:proofErr w:type="spellStart"/>
      <w:r w:rsidRPr="00AA0A1E">
        <w:rPr>
          <w:rFonts w:cs="Times New Roman"/>
        </w:rPr>
        <w:t>Hermosilla</w:t>
      </w:r>
      <w:proofErr w:type="spellEnd"/>
      <w:r w:rsidRPr="00AA0A1E">
        <w:rPr>
          <w:rFonts w:cs="Times New Roman"/>
        </w:rPr>
        <w:t xml:space="preserve"> et al. 2015b). During this process</w:t>
      </w:r>
      <w:r w:rsidR="00050A11">
        <w:rPr>
          <w:rFonts w:cs="Times New Roman"/>
        </w:rPr>
        <w:t>,</w:t>
      </w:r>
      <w:r w:rsidRPr="00AA0A1E">
        <w:rPr>
          <w:rFonts w:cs="Times New Roman"/>
        </w:rPr>
        <w:t xml:space="preserve"> forest disturbances are detected, </w:t>
      </w:r>
      <w:proofErr w:type="gramStart"/>
      <w:r w:rsidRPr="00AA0A1E">
        <w:rPr>
          <w:rFonts w:cs="Times New Roman"/>
        </w:rPr>
        <w:t>characterized</w:t>
      </w:r>
      <w:proofErr w:type="gramEnd"/>
      <w:r w:rsidRPr="00AA0A1E">
        <w:rPr>
          <w:rFonts w:cs="Times New Roman"/>
        </w:rPr>
        <w:t xml:space="preserve"> and attributed to a disturbance agent (i.e., wildfire, harvest, non-stand replacing </w:t>
      </w:r>
      <w:r w:rsidRPr="00AA0A1E">
        <w:rPr>
          <w:rFonts w:cs="Times New Roman"/>
        </w:rPr>
        <w:lastRenderedPageBreak/>
        <w:t>disturbances) using a Random Forests classification model via the object-based analysis approach (</w:t>
      </w:r>
      <w:proofErr w:type="spellStart"/>
      <w:r w:rsidRPr="00AA0A1E">
        <w:rPr>
          <w:rFonts w:cs="Times New Roman"/>
        </w:rPr>
        <w:t>Hermosilla</w:t>
      </w:r>
      <w:proofErr w:type="spellEnd"/>
      <w:r w:rsidRPr="00AA0A1E">
        <w:rPr>
          <w:rFonts w:cs="Times New Roman"/>
        </w:rPr>
        <w:t xml:space="preserve"> et al. 2015a) with an overall accuracy of 92% ±2% (</w:t>
      </w:r>
      <w:proofErr w:type="spellStart"/>
      <w:r w:rsidRPr="00AA0A1E">
        <w:rPr>
          <w:rFonts w:cs="Times New Roman"/>
        </w:rPr>
        <w:t>Hermosilla</w:t>
      </w:r>
      <w:proofErr w:type="spellEnd"/>
      <w:r w:rsidRPr="00AA0A1E">
        <w:rPr>
          <w:rFonts w:cs="Times New Roman"/>
        </w:rPr>
        <w:t xml:space="preserve"> et al. 2016).</w:t>
      </w:r>
    </w:p>
    <w:p w14:paraId="4ABB8581" w14:textId="77777777" w:rsidR="00C60D71" w:rsidRPr="00AA0A1E" w:rsidRDefault="00B16883">
      <w:pPr>
        <w:pStyle w:val="BodyText"/>
        <w:rPr>
          <w:rFonts w:cs="Times New Roman"/>
        </w:rPr>
      </w:pPr>
      <w:r w:rsidRPr="00AA0A1E">
        <w:rPr>
          <w:rFonts w:cs="Times New Roman"/>
        </w:rPr>
        <w:t>Annual land cover information for Canada was produced using the BAP composites following the Virtual Land Cover Engine framework (</w:t>
      </w:r>
      <w:proofErr w:type="spellStart"/>
      <w:r w:rsidRPr="00AA0A1E">
        <w:rPr>
          <w:rFonts w:cs="Times New Roman"/>
        </w:rPr>
        <w:t>Hermosilla</w:t>
      </w:r>
      <w:proofErr w:type="spellEnd"/>
      <w:r w:rsidRPr="00AA0A1E">
        <w:rPr>
          <w:rFonts w:cs="Times New Roman"/>
        </w:rPr>
        <w:t xml:space="preserve"> et al. 2018). This framework integrates post-classification probabilities, forest disturbance information and forest successional knowledge with a Hidden Markov Model to ensure logical land cover transitions between years. The classification comprises 12 land cover classes organized </w:t>
      </w:r>
      <w:r w:rsidR="00050A11">
        <w:rPr>
          <w:rFonts w:cs="Times New Roman"/>
        </w:rPr>
        <w:t>as either</w:t>
      </w:r>
      <w:r w:rsidRPr="00AA0A1E">
        <w:rPr>
          <w:rFonts w:cs="Times New Roman"/>
        </w:rPr>
        <w:t xml:space="preserve"> non-vegetated </w:t>
      </w:r>
      <w:r w:rsidR="00050A11">
        <w:rPr>
          <w:rFonts w:cs="Times New Roman"/>
        </w:rPr>
        <w:t>or</w:t>
      </w:r>
      <w:r w:rsidRPr="00AA0A1E">
        <w:rPr>
          <w:rFonts w:cs="Times New Roman"/>
        </w:rPr>
        <w:t xml:space="preserve"> vegetated. Non-vegetated classes included water, snow/ice, rock/rubble, and exposed/barren land. Vegetated land cover classes discriminated among non-treed and treed vegetation (land-cover level). Vegetated non-treed classes comprised </w:t>
      </w:r>
      <w:proofErr w:type="spellStart"/>
      <w:r w:rsidRPr="00AA0A1E">
        <w:rPr>
          <w:rFonts w:cs="Times New Roman"/>
        </w:rPr>
        <w:t>bryoids</w:t>
      </w:r>
      <w:proofErr w:type="spellEnd"/>
      <w:r w:rsidRPr="00AA0A1E">
        <w:rPr>
          <w:rFonts w:cs="Times New Roman"/>
        </w:rPr>
        <w:t>, herbs, wetland, and shrubs. Vegetated treed land cover classes included wetland-treed, coniferous, broadleaf, and mixed wood. Independent validation of the land cover maps indicated an overall accuracy of 70.3% ± 2.5%.</w:t>
      </w:r>
    </w:p>
    <w:p w14:paraId="16FD81E1" w14:textId="6F8C8001" w:rsidR="00C60D71" w:rsidRPr="007E3DF7" w:rsidRDefault="00B16883">
      <w:pPr>
        <w:pStyle w:val="BodyText"/>
        <w:rPr>
          <w:rFonts w:cs="Times New Roman"/>
        </w:rPr>
      </w:pPr>
      <w:r w:rsidRPr="00AA0A1E">
        <w:rPr>
          <w:rFonts w:cs="Times New Roman"/>
        </w:rPr>
        <w:t xml:space="preserve">Wall-to-wall, 30-m forest structure metrics (i.e., </w:t>
      </w:r>
      <w:proofErr w:type="spellStart"/>
      <w:r w:rsidRPr="00AA0A1E">
        <w:rPr>
          <w:rFonts w:cs="Times New Roman"/>
        </w:rPr>
        <w:t>Lorey’s</w:t>
      </w:r>
      <w:proofErr w:type="spellEnd"/>
      <w:r w:rsidRPr="00AA0A1E">
        <w:rPr>
          <w:rFonts w:cs="Times New Roman"/>
        </w:rPr>
        <w:t xml:space="preserve"> height, total aboveground biomass, elevation covariance, and canopy cover) were also annually derived from the BAP composites using the imputation method described in </w:t>
      </w:r>
      <w:proofErr w:type="spellStart"/>
      <w:r w:rsidRPr="00AA0A1E">
        <w:rPr>
          <w:rFonts w:cs="Times New Roman"/>
        </w:rPr>
        <w:t>Matasci</w:t>
      </w:r>
      <w:proofErr w:type="spellEnd"/>
      <w:r w:rsidRPr="00AA0A1E">
        <w:rPr>
          <w:rFonts w:cs="Times New Roman"/>
        </w:rPr>
        <w:t xml:space="preserve"> et al. (2018</w:t>
      </w:r>
      <w:r w:rsidR="00E6536B">
        <w:rPr>
          <w:rFonts w:cs="Times New Roman"/>
        </w:rPr>
        <w:t>a</w:t>
      </w:r>
      <w:r w:rsidRPr="00AA0A1E">
        <w:rPr>
          <w:rFonts w:cs="Times New Roman"/>
        </w:rPr>
        <w:t>, 2018</w:t>
      </w:r>
      <w:r w:rsidR="00E6536B">
        <w:rPr>
          <w:rFonts w:cs="Times New Roman"/>
        </w:rPr>
        <w:t>b</w:t>
      </w:r>
      <w:r w:rsidRPr="00AA0A1E">
        <w:rPr>
          <w:rFonts w:cs="Times New Roman"/>
        </w:rPr>
        <w:t>). This method uses lidar and field plot data to estimate forest structure metrics from topographic and Landsat spectral predictors, using a k-Nearest Neighbor approach.</w:t>
      </w:r>
      <w:ins w:id="71" w:author="Muise, Evan" w:date="2021-12-20T11:46:00Z">
        <w:r w:rsidR="007E3DF7">
          <w:rPr>
            <w:rFonts w:cs="Times New Roman"/>
          </w:rPr>
          <w:t xml:space="preserve"> </w:t>
        </w:r>
      </w:ins>
      <w:bookmarkStart w:id="72" w:name="_Hlk90894378"/>
      <w:ins w:id="73" w:author="Muise, Evan" w:date="2021-12-20T12:05:00Z">
        <w:r w:rsidR="002C1D2F" w:rsidRPr="002C1D2F">
          <w:rPr>
            <w:rFonts w:cs="Times New Roman"/>
          </w:rPr>
          <w:t>Reported accuracy for the structure metrics indicated a RMSE% ranging from 24.5% to 65.8% and a R</w:t>
        </w:r>
        <w:r w:rsidR="002C1D2F" w:rsidRPr="00A54B32">
          <w:rPr>
            <w:rFonts w:cs="Times New Roman"/>
            <w:vertAlign w:val="superscript"/>
          </w:rPr>
          <w:t>2</w:t>
        </w:r>
        <w:r w:rsidR="002C1D2F" w:rsidRPr="002C1D2F">
          <w:rPr>
            <w:rFonts w:cs="Times New Roman"/>
          </w:rPr>
          <w:t xml:space="preserve"> ranging from 0.125 to 0.699</w:t>
        </w:r>
        <w:r w:rsidR="002C1D2F">
          <w:rPr>
            <w:rFonts w:cs="Times New Roman"/>
          </w:rPr>
          <w:t xml:space="preserve"> (</w:t>
        </w:r>
        <w:proofErr w:type="spellStart"/>
        <w:r w:rsidR="002C1D2F">
          <w:rPr>
            <w:rFonts w:cs="Times New Roman"/>
          </w:rPr>
          <w:t>Matasci</w:t>
        </w:r>
        <w:proofErr w:type="spellEnd"/>
        <w:r w:rsidR="002C1D2F">
          <w:rPr>
            <w:rFonts w:cs="Times New Roman"/>
          </w:rPr>
          <w:t xml:space="preserve"> et al. 2018a)</w:t>
        </w:r>
        <w:r w:rsidR="002C1D2F" w:rsidRPr="002C1D2F">
          <w:rPr>
            <w:rFonts w:cs="Times New Roman"/>
          </w:rPr>
          <w:t>.</w:t>
        </w:r>
      </w:ins>
      <w:bookmarkEnd w:id="72"/>
    </w:p>
    <w:p w14:paraId="166C4A51" w14:textId="77777777" w:rsidR="00C60D71" w:rsidRPr="00AA0A1E" w:rsidRDefault="00B16883">
      <w:pPr>
        <w:pStyle w:val="BodyText"/>
        <w:rPr>
          <w:rFonts w:cs="Times New Roman"/>
        </w:rPr>
      </w:pPr>
      <w:r w:rsidRPr="00AA0A1E">
        <w:rPr>
          <w:rFonts w:cs="Times New Roman"/>
        </w:rPr>
        <w:t xml:space="preserve">Forest cover classes (deciduous, broadleaf, mixed-wood, and wetland-treed) were used to generate land cover masks to restrict the comparison of forest structural attributes to treed pixels. </w:t>
      </w:r>
      <w:r w:rsidRPr="00AA0A1E">
        <w:rPr>
          <w:rFonts w:cs="Times New Roman"/>
        </w:rPr>
        <w:lastRenderedPageBreak/>
        <w:t xml:space="preserve">Pixels with harvest activity disturbances detected post-1985 were also removed from forest structural attribute </w:t>
      </w:r>
      <w:proofErr w:type="spellStart"/>
      <w:r w:rsidRPr="00AA0A1E">
        <w:rPr>
          <w:rFonts w:cs="Times New Roman"/>
        </w:rPr>
        <w:t>rasters</w:t>
      </w:r>
      <w:proofErr w:type="spellEnd"/>
      <w:r w:rsidRPr="00AA0A1E">
        <w:rPr>
          <w:rFonts w:cs="Times New Roman"/>
        </w:rPr>
        <w:t xml:space="preserve"> in both PA and UA, in order to restrict analysis to non-anthropogenically disturbed areas. All datasets are displayed in Figure 2.</w:t>
      </w:r>
    </w:p>
    <w:p w14:paraId="536BB408" w14:textId="77777777" w:rsidR="00C60D71" w:rsidRPr="00AA0A1E" w:rsidRDefault="00B16883">
      <w:pPr>
        <w:pStyle w:val="Heading2"/>
        <w:rPr>
          <w:rFonts w:ascii="Times New Roman" w:hAnsi="Times New Roman" w:cs="Times New Roman"/>
        </w:rPr>
      </w:pPr>
      <w:bookmarkStart w:id="74" w:name="analysis"/>
      <w:bookmarkEnd w:id="58"/>
      <w:bookmarkEnd w:id="70"/>
      <w:r w:rsidRPr="00AA0A1E">
        <w:rPr>
          <w:rFonts w:ascii="Times New Roman" w:hAnsi="Times New Roman" w:cs="Times New Roman"/>
        </w:rPr>
        <w:t>Analysis</w:t>
      </w:r>
    </w:p>
    <w:p w14:paraId="65E66FFE" w14:textId="71488B1C" w:rsidR="00C60D71" w:rsidRPr="00AA0A1E" w:rsidRDefault="00B16883">
      <w:pPr>
        <w:pStyle w:val="FirstParagraph"/>
        <w:rPr>
          <w:rFonts w:cs="Times New Roman"/>
        </w:rPr>
      </w:pPr>
      <w:bookmarkStart w:id="75" w:name="_Hlk92103554"/>
      <w:bookmarkStart w:id="76" w:name="_Hlk90902741"/>
      <w:r w:rsidRPr="00AA0A1E">
        <w:rPr>
          <w:rFonts w:cs="Times New Roman"/>
        </w:rPr>
        <w:t xml:space="preserve">To determine bias in ecosystem representation in BC’s PA network, we compared </w:t>
      </w:r>
      <w:r w:rsidR="00CC0B5B">
        <w:rPr>
          <w:rFonts w:cs="Times New Roman"/>
        </w:rPr>
        <w:t>BEC zone</w:t>
      </w:r>
      <w:ins w:id="77" w:author="Muise, Evan" w:date="2021-12-20T14:03:00Z">
        <w:r w:rsidR="00CC0B5B">
          <w:rPr>
            <w:rFonts w:cs="Times New Roman"/>
          </w:rPr>
          <w:t>,</w:t>
        </w:r>
      </w:ins>
      <w:r w:rsidRPr="00AA0A1E">
        <w:rPr>
          <w:rFonts w:cs="Times New Roman"/>
        </w:rPr>
        <w:t xml:space="preserve"> </w:t>
      </w:r>
      <w:del w:id="78" w:author="Muise, Evan" w:date="2021-12-20T14:03:00Z">
        <w:r w:rsidRPr="00AA0A1E" w:rsidDel="00CC0B5B">
          <w:rPr>
            <w:rFonts w:cs="Times New Roman"/>
          </w:rPr>
          <w:delText xml:space="preserve">and </w:delText>
        </w:r>
      </w:del>
      <w:r w:rsidRPr="00AA0A1E">
        <w:rPr>
          <w:rFonts w:cs="Times New Roman"/>
        </w:rPr>
        <w:t>land cover</w:t>
      </w:r>
      <w:ins w:id="79" w:author="Muise, Evan" w:date="2021-12-20T14:03:00Z">
        <w:r w:rsidR="00CC0B5B">
          <w:rPr>
            <w:rFonts w:cs="Times New Roman"/>
          </w:rPr>
          <w:t>, and disturbance</w:t>
        </w:r>
      </w:ins>
      <w:r w:rsidRPr="00AA0A1E">
        <w:rPr>
          <w:rFonts w:cs="Times New Roman"/>
        </w:rPr>
        <w:t xml:space="preserve"> proportions within and outside the PA network</w:t>
      </w:r>
      <w:ins w:id="80" w:author="Muise, Evan" w:date="2021-12-20T14:02:00Z">
        <w:r w:rsidR="00CC0B5B">
          <w:rPr>
            <w:rFonts w:cs="Times New Roman"/>
          </w:rPr>
          <w:t xml:space="preserve">. We employ counterfactual thinking by </w:t>
        </w:r>
      </w:ins>
      <w:ins w:id="81" w:author="Muise, Evan" w:date="2021-12-20T14:03:00Z">
        <w:r w:rsidR="00CC0B5B">
          <w:rPr>
            <w:rFonts w:cs="Times New Roman"/>
          </w:rPr>
          <w:t>examining BEC zone</w:t>
        </w:r>
      </w:ins>
      <w:ins w:id="82" w:author="Muise, Evan" w:date="2021-12-20T14:04:00Z">
        <w:r w:rsidR="00CC0B5B">
          <w:rPr>
            <w:rFonts w:cs="Times New Roman"/>
          </w:rPr>
          <w:t xml:space="preserve"> and </w:t>
        </w:r>
      </w:ins>
      <w:ins w:id="83" w:author="Muise, Evan" w:date="2021-12-20T14:03:00Z">
        <w:r w:rsidR="00CC0B5B">
          <w:rPr>
            <w:rFonts w:cs="Times New Roman"/>
          </w:rPr>
          <w:t>land cover</w:t>
        </w:r>
      </w:ins>
      <w:del w:id="84" w:author="Muise, Evan" w:date="2021-12-20T14:02:00Z">
        <w:r w:rsidRPr="00AA0A1E" w:rsidDel="00CC0B5B">
          <w:rPr>
            <w:rFonts w:cs="Times New Roman"/>
          </w:rPr>
          <w:delText>,</w:delText>
        </w:r>
      </w:del>
      <w:ins w:id="85" w:author="Muise, Evan [2]" w:date="2022-01-03T11:59:00Z">
        <w:r w:rsidR="00E83369">
          <w:rPr>
            <w:rFonts w:cs="Times New Roman"/>
          </w:rPr>
          <w:t xml:space="preserve"> </w:t>
        </w:r>
      </w:ins>
      <w:del w:id="86" w:author="Muise, Evan [2]" w:date="2022-01-03T11:59:00Z">
        <w:r w:rsidRPr="00AA0A1E" w:rsidDel="00E83369">
          <w:rPr>
            <w:rFonts w:cs="Times New Roman"/>
          </w:rPr>
          <w:delText xml:space="preserve"> </w:delText>
        </w:r>
      </w:del>
      <w:r w:rsidRPr="00AA0A1E">
        <w:rPr>
          <w:rFonts w:cs="Times New Roman"/>
        </w:rPr>
        <w:t>as a function of elevation, and secondly compiled disturbance rates on a latitudinal gradient across the province. Forest structural attributes were then examined at a finer ecosystem classification level, statistically comparing PA vs UA</w:t>
      </w:r>
      <w:ins w:id="87" w:author="Muise, Evan" w:date="2021-12-20T14:05:00Z">
        <w:r w:rsidR="00CC0B5B">
          <w:rPr>
            <w:rFonts w:cs="Times New Roman"/>
          </w:rPr>
          <w:t xml:space="preserve"> across similar ecosystems</w:t>
        </w:r>
      </w:ins>
      <w:bookmarkEnd w:id="75"/>
      <w:r w:rsidRPr="00AA0A1E">
        <w:rPr>
          <w:rFonts w:cs="Times New Roman"/>
        </w:rPr>
        <w:t xml:space="preserve">. </w:t>
      </w:r>
      <w:bookmarkEnd w:id="76"/>
      <w:r w:rsidRPr="00AA0A1E">
        <w:rPr>
          <w:rFonts w:cs="Times New Roman"/>
        </w:rPr>
        <w:t xml:space="preserve">Forest structural means across </w:t>
      </w:r>
      <w:r w:rsidR="00CC0B5B">
        <w:rPr>
          <w:rFonts w:cs="Times New Roman"/>
        </w:rPr>
        <w:t>BEC</w:t>
      </w:r>
      <w:r w:rsidRPr="00AA0A1E">
        <w:rPr>
          <w:rFonts w:cs="Times New Roman"/>
        </w:rPr>
        <w:t xml:space="preserve"> </w:t>
      </w:r>
      <w:r w:rsidR="00CC0B5B">
        <w:rPr>
          <w:rFonts w:cs="Times New Roman"/>
        </w:rPr>
        <w:t>zones</w:t>
      </w:r>
      <w:r w:rsidRPr="00AA0A1E">
        <w:rPr>
          <w:rFonts w:cs="Times New Roman"/>
        </w:rPr>
        <w:t xml:space="preserve"> were calculated to determine which forest structures need additional representation in the current BC PA network. All data manipulation and analysis </w:t>
      </w:r>
      <w:proofErr w:type="gramStart"/>
      <w:r w:rsidRPr="00AA0A1E">
        <w:rPr>
          <w:rFonts w:cs="Times New Roman"/>
        </w:rPr>
        <w:t>was</w:t>
      </w:r>
      <w:proofErr w:type="gramEnd"/>
      <w:r w:rsidRPr="00AA0A1E">
        <w:rPr>
          <w:rFonts w:cs="Times New Roman"/>
        </w:rPr>
        <w:t xml:space="preserve"> conducted in </w:t>
      </w:r>
      <w:r w:rsidRPr="00AA0A1E">
        <w:rPr>
          <w:rFonts w:cs="Times New Roman"/>
          <w:b/>
          <w:bCs/>
        </w:rPr>
        <w:t>R</w:t>
      </w:r>
      <w:r w:rsidRPr="00AA0A1E">
        <w:rPr>
          <w:rFonts w:cs="Times New Roman"/>
        </w:rPr>
        <w:t xml:space="preserve"> </w:t>
      </w:r>
      <w:r w:rsidR="007C045E">
        <w:rPr>
          <w:rFonts w:cs="Times New Roman"/>
        </w:rPr>
        <w:t xml:space="preserve">version 4.1.1 </w:t>
      </w:r>
      <w:r w:rsidRPr="00AA0A1E">
        <w:rPr>
          <w:rFonts w:cs="Times New Roman"/>
        </w:rPr>
        <w:t xml:space="preserve">(R Core Team 2021) or </w:t>
      </w:r>
      <w:r w:rsidRPr="00AA0A1E">
        <w:rPr>
          <w:rFonts w:cs="Times New Roman"/>
          <w:b/>
          <w:bCs/>
        </w:rPr>
        <w:t>Python</w:t>
      </w:r>
      <w:r w:rsidRPr="00AA0A1E">
        <w:rPr>
          <w:rFonts w:cs="Times New Roman"/>
        </w:rPr>
        <w:t xml:space="preserve"> </w:t>
      </w:r>
      <w:r w:rsidR="007C045E">
        <w:rPr>
          <w:rFonts w:cs="Times New Roman"/>
        </w:rPr>
        <w:t xml:space="preserve">version 3.8.10 </w:t>
      </w:r>
      <w:r w:rsidRPr="00AA0A1E">
        <w:rPr>
          <w:rFonts w:cs="Times New Roman"/>
        </w:rPr>
        <w:t>programming languages.</w:t>
      </w:r>
    </w:p>
    <w:p w14:paraId="5463625A" w14:textId="77777777" w:rsidR="00C60D71" w:rsidRPr="00AA0A1E" w:rsidRDefault="00B16883">
      <w:pPr>
        <w:pStyle w:val="Heading3"/>
        <w:rPr>
          <w:rFonts w:ascii="Times New Roman" w:hAnsi="Times New Roman" w:cs="Times New Roman"/>
        </w:rPr>
      </w:pPr>
      <w:bookmarkStart w:id="88" w:name="ecosystems-land-cover-and-disturbances"/>
      <w:r w:rsidRPr="00AA0A1E">
        <w:rPr>
          <w:rFonts w:ascii="Times New Roman" w:hAnsi="Times New Roman" w:cs="Times New Roman"/>
        </w:rPr>
        <w:t>Ecosystems, Land Cover, and Disturbances</w:t>
      </w:r>
    </w:p>
    <w:p w14:paraId="03C0F2F0" w14:textId="77777777" w:rsidR="00C60D71" w:rsidRPr="00AA0A1E" w:rsidRDefault="00B16883">
      <w:pPr>
        <w:pStyle w:val="FirstParagraph"/>
        <w:rPr>
          <w:rFonts w:cs="Times New Roman"/>
        </w:rPr>
      </w:pPr>
      <w:r w:rsidRPr="00AA0A1E">
        <w:rPr>
          <w:rFonts w:cs="Times New Roman"/>
        </w:rPr>
        <w:t>BEC zones and land cover classifications were aggregated to both PA and UA in order to determine the proportion of each zone under the protected classifications, to examine progress towards the Aichi biodiversity targets. In this analysis, zones were used to examine categorical data (land cover and disturbance) for the period of 1984-2019. Land cover and BEC zones were further examined along an elevation gradient, at 50m increments. Histograms of area by elevation were generated in order to examine the areal magnitude alongside the proportional coverage of land cover and BEC zones. This allows us to examine the amount of area protected at each elevation, as well as the differences between PA and UA. Forest disturbances (including harvesting) were aggregated along a latitudinal gradient at increments of 0.5°.</w:t>
      </w:r>
    </w:p>
    <w:p w14:paraId="1C34854E" w14:textId="77777777" w:rsidR="00C60D71" w:rsidRPr="00AA0A1E" w:rsidRDefault="00B16883">
      <w:pPr>
        <w:pStyle w:val="Heading3"/>
        <w:rPr>
          <w:rFonts w:ascii="Times New Roman" w:hAnsi="Times New Roman" w:cs="Times New Roman"/>
        </w:rPr>
      </w:pPr>
      <w:bookmarkStart w:id="89" w:name="forest-structural-attributes"/>
      <w:bookmarkEnd w:id="88"/>
      <w:r w:rsidRPr="00AA0A1E">
        <w:rPr>
          <w:rFonts w:ascii="Times New Roman" w:hAnsi="Times New Roman" w:cs="Times New Roman"/>
        </w:rPr>
        <w:lastRenderedPageBreak/>
        <w:t>Forest Structural Attributes</w:t>
      </w:r>
    </w:p>
    <w:p w14:paraId="25EAC9F2" w14:textId="77777777" w:rsidR="00C60D71" w:rsidRPr="00AA0A1E" w:rsidRDefault="00B16883">
      <w:pPr>
        <w:pStyle w:val="FirstParagraph"/>
        <w:rPr>
          <w:rFonts w:cs="Times New Roman"/>
        </w:rPr>
      </w:pPr>
      <w:r w:rsidRPr="00AA0A1E">
        <w:rPr>
          <w:rFonts w:cs="Times New Roman"/>
        </w:rPr>
        <w:t>T-tests for PA vs UA were conducted on all pixels selected for analysis by BEC subzone and forest structural attribute for 2015, and the Bonferroni correction was applied. The Bonferroni correction avoids spuriously significant results in multiple comparison tests by dividing the significant p-value (0.01) by the number of tests (Bonferroni 1936). Within each BEC zone, higher proportions of significant tests will indicate dissimilar subzones in each forest structural attribute. The mean values for PA and UA forest structural attributes were calculated, in order to examine the differences in their distribution and determine which structures and zones differ between PA and UA. Values were also converted into z-scores to determine the greatest standardized vector magnitude when comparing canopy cover, elevation covariance, and forest height between PA and UA.</w:t>
      </w:r>
    </w:p>
    <w:p w14:paraId="3B51FCC4" w14:textId="77777777" w:rsidR="00C60D71" w:rsidRPr="00AA0A1E" w:rsidRDefault="00B16883">
      <w:pPr>
        <w:pStyle w:val="Heading1"/>
        <w:rPr>
          <w:rFonts w:ascii="Times New Roman" w:hAnsi="Times New Roman" w:cs="Times New Roman"/>
        </w:rPr>
      </w:pPr>
      <w:bookmarkStart w:id="90" w:name="results"/>
      <w:bookmarkEnd w:id="56"/>
      <w:bookmarkEnd w:id="74"/>
      <w:bookmarkEnd w:id="89"/>
      <w:r w:rsidRPr="00AA0A1E">
        <w:rPr>
          <w:rFonts w:ascii="Times New Roman" w:hAnsi="Times New Roman" w:cs="Times New Roman"/>
        </w:rPr>
        <w:t>Results</w:t>
      </w:r>
    </w:p>
    <w:p w14:paraId="535AB95A" w14:textId="77777777" w:rsidR="00C60D71" w:rsidRPr="00AA0A1E" w:rsidRDefault="00B16883">
      <w:pPr>
        <w:pStyle w:val="Heading3"/>
        <w:rPr>
          <w:rFonts w:ascii="Times New Roman" w:hAnsi="Times New Roman" w:cs="Times New Roman"/>
        </w:rPr>
      </w:pPr>
      <w:bookmarkStart w:id="91" w:name="ecosystems-land-cover-and-disturbances-1"/>
      <w:r w:rsidRPr="00AA0A1E">
        <w:rPr>
          <w:rFonts w:ascii="Times New Roman" w:hAnsi="Times New Roman" w:cs="Times New Roman"/>
        </w:rPr>
        <w:t>Ecosystems, Land Cover, and Disturbances</w:t>
      </w:r>
    </w:p>
    <w:p w14:paraId="5A859CD7" w14:textId="77777777" w:rsidR="00C60D71" w:rsidRPr="00AA0A1E" w:rsidRDefault="00B16883">
      <w:pPr>
        <w:pStyle w:val="FirstParagraph"/>
        <w:rPr>
          <w:rFonts w:cs="Times New Roman"/>
        </w:rPr>
      </w:pPr>
      <w:r w:rsidRPr="00AA0A1E">
        <w:rPr>
          <w:rFonts w:cs="Times New Roman"/>
        </w:rPr>
        <w:t>British Columbia’s ecosystems are protected at varying rates across the province (Figure 3). Of the 16 ecosystems present in BC, seven are protected at rates above the Aichi biodiversity target (17%). Only two zones (Boreal Altai Fescue Alpine and Interior Mountain-heather Alpine) are currently protected at rates above the Canadian 2025 protection targets (25%). Zones with Douglas-fir (</w:t>
      </w:r>
      <w:proofErr w:type="spellStart"/>
      <w:r w:rsidRPr="00AA0A1E">
        <w:rPr>
          <w:rFonts w:cs="Times New Roman"/>
          <w:i/>
          <w:iCs/>
        </w:rPr>
        <w:t>Pseudotsuga</w:t>
      </w:r>
      <w:proofErr w:type="spellEnd"/>
      <w:r w:rsidRPr="00AA0A1E">
        <w:rPr>
          <w:rFonts w:cs="Times New Roman"/>
          <w:i/>
          <w:iCs/>
        </w:rPr>
        <w:t xml:space="preserve"> </w:t>
      </w:r>
      <w:proofErr w:type="spellStart"/>
      <w:r w:rsidRPr="00AA0A1E">
        <w:rPr>
          <w:rFonts w:cs="Times New Roman"/>
          <w:i/>
          <w:iCs/>
        </w:rPr>
        <w:t>menziesii</w:t>
      </w:r>
      <w:proofErr w:type="spellEnd"/>
      <w:r w:rsidRPr="00AA0A1E">
        <w:rPr>
          <w:rFonts w:cs="Times New Roman"/>
        </w:rPr>
        <w:t>) as dominant old-growth components (Coastal Douglas-fir and Interior Douglas-fir) are the least proportionally represented zones in British Columbia, with 4.9% and 6.4% protected, respectively (Figure 3).</w:t>
      </w:r>
    </w:p>
    <w:p w14:paraId="52DEDA91" w14:textId="7AA934E3" w:rsidR="00C60D71" w:rsidRPr="00AA0A1E" w:rsidRDefault="00B16883">
      <w:pPr>
        <w:pStyle w:val="BodyText"/>
        <w:rPr>
          <w:rFonts w:cs="Times New Roman"/>
        </w:rPr>
      </w:pPr>
      <w:r w:rsidRPr="00AA0A1E">
        <w:rPr>
          <w:rFonts w:cs="Times New Roman"/>
        </w:rPr>
        <w:t xml:space="preserve">As elevation increases in BC, increasing terrestrial area is protected within the PA network until ~4000m, upon which all terrestrial area is protected (Figure 4). When comparing between PA and UA, zones are protected at differing proportions. Zones commonly found at high elevations, </w:t>
      </w:r>
      <w:r w:rsidRPr="00AA0A1E">
        <w:rPr>
          <w:rFonts w:cs="Times New Roman"/>
        </w:rPr>
        <w:lastRenderedPageBreak/>
        <w:t xml:space="preserve">such as the Boreal Altai Fescue Alpine, are predominantly located in </w:t>
      </w:r>
      <w:del w:id="92" w:author="Txomin Hermosilla" w:date="2022-01-05T10:35:00Z">
        <w:r w:rsidRPr="00AA0A1E" w:rsidDel="00D839C5">
          <w:rPr>
            <w:rFonts w:cs="Times New Roman"/>
          </w:rPr>
          <w:delText>protected areas</w:delText>
        </w:r>
      </w:del>
      <w:ins w:id="93" w:author="Txomin Hermosilla" w:date="2022-01-05T10:35:00Z">
        <w:r w:rsidR="00D839C5">
          <w:rPr>
            <w:rFonts w:cs="Times New Roman"/>
          </w:rPr>
          <w:t>PA</w:t>
        </w:r>
      </w:ins>
      <w:r w:rsidRPr="00AA0A1E">
        <w:rPr>
          <w:rFonts w:cs="Times New Roman"/>
        </w:rPr>
        <w:t>, however, little terrestrial area is found at these elevations. In low elevations, proportions of area protected also differ, with Coastal Western Hemlock having a large proportion of coverage</w:t>
      </w:r>
      <w:r w:rsidR="00050A11">
        <w:rPr>
          <w:rFonts w:cs="Times New Roman"/>
        </w:rPr>
        <w:t xml:space="preserve"> in PA</w:t>
      </w:r>
      <w:r w:rsidRPr="00AA0A1E">
        <w:rPr>
          <w:rFonts w:cs="Times New Roman"/>
        </w:rPr>
        <w:t>, while in UA, Boreal Black and White Spruce are underrepresented. Generally, the remaining ecosystems are found at similar rates in both PA and UA (Figure 4).</w:t>
      </w:r>
    </w:p>
    <w:p w14:paraId="4A73CD2F" w14:textId="77777777" w:rsidR="00C60D71" w:rsidRPr="00AA0A1E" w:rsidRDefault="00B16883">
      <w:pPr>
        <w:pStyle w:val="BodyText"/>
        <w:rPr>
          <w:rFonts w:cs="Times New Roman"/>
        </w:rPr>
      </w:pPr>
      <w:r w:rsidRPr="00AA0A1E">
        <w:rPr>
          <w:rFonts w:cs="Times New Roman"/>
        </w:rPr>
        <w:t>Protected land cover also varies by proportion (Figure 5). Non-vegetated classes of snow/ice, exposed/barren land, and rock/rubble have higher than average proportions protected while mixed wood and broadleaf land cover classes are underrepresented. All other classes are found at rates similar to the overall proportion of the province protected (~15%; Figure 5).</w:t>
      </w:r>
    </w:p>
    <w:p w14:paraId="57935C1D" w14:textId="1D584ECC" w:rsidR="00C60D71" w:rsidRDefault="00B16883">
      <w:pPr>
        <w:pStyle w:val="BodyText"/>
        <w:rPr>
          <w:ins w:id="94" w:author="Muise, Evan [2]" w:date="2022-01-03T12:30:00Z"/>
          <w:rFonts w:cs="Times New Roman"/>
        </w:rPr>
      </w:pPr>
      <w:r w:rsidRPr="00AA0A1E">
        <w:rPr>
          <w:rFonts w:cs="Times New Roman"/>
        </w:rPr>
        <w:t>Similar to BEC zones (Figure 4), land cover also varies with elevation (Figure 6). Expectedly, snow/ice make up a large proportion of PA at higher elevations. At lower elevations in UA, mixed wood forest is a more common forest type than in PA, while wetland classes (wetland, wetland-treed) are less frequent in the 400-900m elevation range in UA compared to PA.</w:t>
      </w:r>
    </w:p>
    <w:p w14:paraId="5FD3BAAE" w14:textId="5142E5EA" w:rsidR="00DB10EE" w:rsidRPr="00AA0A1E" w:rsidRDefault="00DB10EE">
      <w:pPr>
        <w:pStyle w:val="BodyText"/>
        <w:rPr>
          <w:rFonts w:cs="Times New Roman"/>
        </w:rPr>
      </w:pPr>
      <w:bookmarkStart w:id="95" w:name="_Hlk92106309"/>
      <w:ins w:id="96" w:author="Muise, Evan [2]" w:date="2022-01-03T12:31:00Z">
        <w:r>
          <w:rPr>
            <w:rFonts w:cs="Times New Roman"/>
          </w:rPr>
          <w:t xml:space="preserve">Examining the elevation distributions of BEC zones and land cover classes </w:t>
        </w:r>
      </w:ins>
      <w:ins w:id="97" w:author="Muise, Evan [2]" w:date="2022-01-03T12:32:00Z">
        <w:r>
          <w:rPr>
            <w:rFonts w:cs="Times New Roman"/>
          </w:rPr>
          <w:t xml:space="preserve">shows </w:t>
        </w:r>
      </w:ins>
      <w:ins w:id="98" w:author="Muise, Evan [2]" w:date="2022-01-03T12:37:00Z">
        <w:r>
          <w:rPr>
            <w:rFonts w:cs="Times New Roman"/>
          </w:rPr>
          <w:t xml:space="preserve">elevation </w:t>
        </w:r>
      </w:ins>
      <w:ins w:id="99" w:author="Muise, Evan [2]" w:date="2022-01-03T12:32:00Z">
        <w:r>
          <w:rPr>
            <w:rFonts w:cs="Times New Roman"/>
          </w:rPr>
          <w:t>variation in</w:t>
        </w:r>
      </w:ins>
      <w:ins w:id="100" w:author="Muise, Evan [2]" w:date="2022-01-03T12:37:00Z">
        <w:r>
          <w:rPr>
            <w:rFonts w:cs="Times New Roman"/>
          </w:rPr>
          <w:t xml:space="preserve"> some classes and </w:t>
        </w:r>
      </w:ins>
      <w:ins w:id="101" w:author="Muise, Evan [2]" w:date="2022-01-03T12:38:00Z">
        <w:r>
          <w:rPr>
            <w:rFonts w:cs="Times New Roman"/>
          </w:rPr>
          <w:t>ecosystems</w:t>
        </w:r>
      </w:ins>
      <w:ins w:id="102" w:author="Muise, Evan [2]" w:date="2022-01-03T12:37:00Z">
        <w:r>
          <w:rPr>
            <w:rFonts w:cs="Times New Roman"/>
          </w:rPr>
          <w:t xml:space="preserve"> (Figure 7</w:t>
        </w:r>
      </w:ins>
      <w:ins w:id="103" w:author="Muise, Evan [2]" w:date="2022-01-03T12:38:00Z">
        <w:r>
          <w:rPr>
            <w:rFonts w:cs="Times New Roman"/>
          </w:rPr>
          <w:t>). Generally, BEC zones are found at similar elevation profiles in both PA and UA</w:t>
        </w:r>
      </w:ins>
      <w:ins w:id="104" w:author="Muise, Evan [2]" w:date="2022-01-03T12:39:00Z">
        <w:r>
          <w:rPr>
            <w:rFonts w:cs="Times New Roman"/>
          </w:rPr>
          <w:t>. Alpine BEC zones (</w:t>
        </w:r>
      </w:ins>
      <w:ins w:id="105" w:author="Muise, Evan [2]" w:date="2022-01-03T12:41:00Z">
        <w:r w:rsidR="00922697" w:rsidRPr="00922697">
          <w:rPr>
            <w:rFonts w:cs="Times New Roman"/>
          </w:rPr>
          <w:t>Interior Mountain-heather Alpine</w:t>
        </w:r>
      </w:ins>
      <w:ins w:id="106" w:author="Muise, Evan [2]" w:date="2022-01-03T12:39:00Z">
        <w:r>
          <w:rPr>
            <w:rFonts w:cs="Times New Roman"/>
          </w:rPr>
          <w:t xml:space="preserve">, </w:t>
        </w:r>
      </w:ins>
      <w:ins w:id="107" w:author="Muise, Evan [2]" w:date="2022-01-03T12:42:00Z">
        <w:r w:rsidR="00922697">
          <w:rPr>
            <w:rFonts w:cs="Times New Roman"/>
          </w:rPr>
          <w:t>Boreal Altai Fescue Alpine</w:t>
        </w:r>
      </w:ins>
      <w:ins w:id="108" w:author="Muise, Evan [2]" w:date="2022-01-03T12:39:00Z">
        <w:r>
          <w:rPr>
            <w:rFonts w:cs="Times New Roman"/>
          </w:rPr>
          <w:t xml:space="preserve">, and </w:t>
        </w:r>
      </w:ins>
      <w:ins w:id="109" w:author="Muise, Evan [2]" w:date="2022-01-03T12:42:00Z">
        <w:r w:rsidR="00922697" w:rsidRPr="00922697">
          <w:rPr>
            <w:rFonts w:cs="Times New Roman"/>
          </w:rPr>
          <w:t>Coastal Mountain-heather Alpine</w:t>
        </w:r>
      </w:ins>
      <w:ins w:id="110" w:author="Muise, Evan [2]" w:date="2022-01-03T12:39:00Z">
        <w:r>
          <w:rPr>
            <w:rFonts w:cs="Times New Roman"/>
          </w:rPr>
          <w:t>) are found at similar elevations across PA and UA, while othe</w:t>
        </w:r>
      </w:ins>
      <w:ins w:id="111" w:author="Muise, Evan [2]" w:date="2022-01-03T12:40:00Z">
        <w:r>
          <w:rPr>
            <w:rFonts w:cs="Times New Roman"/>
          </w:rPr>
          <w:t xml:space="preserve">r zones such as </w:t>
        </w:r>
      </w:ins>
      <w:ins w:id="112" w:author="Muise, Evan [2]" w:date="2022-01-03T12:42:00Z">
        <w:r w:rsidR="00922697" w:rsidRPr="00922697">
          <w:rPr>
            <w:rFonts w:cs="Times New Roman"/>
          </w:rPr>
          <w:t>Sub-Boreal Pine -- Spruce</w:t>
        </w:r>
      </w:ins>
      <w:ins w:id="113" w:author="Muise, Evan [2]" w:date="2022-01-03T12:40:00Z">
        <w:r>
          <w:rPr>
            <w:rFonts w:cs="Times New Roman"/>
          </w:rPr>
          <w:t>,</w:t>
        </w:r>
      </w:ins>
      <w:ins w:id="114" w:author="Muise, Evan [2]" w:date="2022-01-03T12:42:00Z">
        <w:r w:rsidR="00922697">
          <w:rPr>
            <w:rFonts w:cs="Times New Roman"/>
          </w:rPr>
          <w:t xml:space="preserve"> Ponderosa Pine, and Bunchgrass vary </w:t>
        </w:r>
      </w:ins>
      <w:ins w:id="115" w:author="Muise, Evan [2]" w:date="2022-01-03T12:43:00Z">
        <w:r w:rsidR="00922697">
          <w:rPr>
            <w:rFonts w:cs="Times New Roman"/>
          </w:rPr>
          <w:t>in their elevation profiles.</w:t>
        </w:r>
      </w:ins>
      <w:ins w:id="116" w:author="Muise, Evan [2]" w:date="2022-01-03T12:40:00Z">
        <w:r>
          <w:rPr>
            <w:rFonts w:cs="Times New Roman"/>
          </w:rPr>
          <w:t xml:space="preserve"> </w:t>
        </w:r>
      </w:ins>
      <w:ins w:id="117" w:author="Muise, Evan [2]" w:date="2022-01-03T12:43:00Z">
        <w:r w:rsidR="00922697">
          <w:rPr>
            <w:rFonts w:cs="Times New Roman"/>
          </w:rPr>
          <w:t xml:space="preserve">Land cover classes show differences in the wetland, wetland-treed, and mixed wood classes. The wetland classes are found </w:t>
        </w:r>
      </w:ins>
      <w:ins w:id="118" w:author="Muise, Evan [2]" w:date="2022-01-03T12:44:00Z">
        <w:r w:rsidR="00922697">
          <w:rPr>
            <w:rFonts w:cs="Times New Roman"/>
          </w:rPr>
          <w:t xml:space="preserve">at lower elevations in PA than UA, while the mixed wood class has more variation in PA. </w:t>
        </w:r>
      </w:ins>
    </w:p>
    <w:bookmarkEnd w:id="95"/>
    <w:p w14:paraId="4B41AEC8" w14:textId="3B8A0A65" w:rsidR="00C60D71" w:rsidRPr="00AA0A1E" w:rsidRDefault="00B16883">
      <w:pPr>
        <w:pStyle w:val="BodyText"/>
        <w:rPr>
          <w:rFonts w:cs="Times New Roman"/>
        </w:rPr>
      </w:pPr>
      <w:r w:rsidRPr="00AA0A1E">
        <w:rPr>
          <w:rFonts w:cs="Times New Roman"/>
        </w:rPr>
        <w:lastRenderedPageBreak/>
        <w:t xml:space="preserve">Overall, the burned area of forested cells is similar between </w:t>
      </w:r>
      <w:r w:rsidR="00050A11">
        <w:rPr>
          <w:rFonts w:cs="Times New Roman"/>
        </w:rPr>
        <w:t xml:space="preserve">PA </w:t>
      </w:r>
      <w:r w:rsidRPr="00AA0A1E">
        <w:rPr>
          <w:rFonts w:cs="Times New Roman"/>
        </w:rPr>
        <w:t xml:space="preserve">(2.5% overall) and UA (2.3%), while harvesting is much higher in UA (7.2%) than in </w:t>
      </w:r>
      <w:r w:rsidR="00050A11">
        <w:rPr>
          <w:rFonts w:cs="Times New Roman"/>
        </w:rPr>
        <w:t>PA</w:t>
      </w:r>
      <w:r w:rsidRPr="00AA0A1E">
        <w:rPr>
          <w:rFonts w:cs="Times New Roman"/>
        </w:rPr>
        <w:t xml:space="preserve"> (0.33%). Harvesting is more common at lower latitudes in UA than at higher latitudes. Fire shows similar, but not identical patterns across varying latitudes, with higher wildfire proportions at high latitudes and between 51-53°N (Figure </w:t>
      </w:r>
      <w:ins w:id="119" w:author="Muise, Evan [2]" w:date="2022-01-03T12:49:00Z">
        <w:r w:rsidR="00922697">
          <w:rPr>
            <w:rFonts w:cs="Times New Roman"/>
          </w:rPr>
          <w:t>8</w:t>
        </w:r>
      </w:ins>
      <w:del w:id="120" w:author="Muise, Evan [2]" w:date="2022-01-03T12:49:00Z">
        <w:r w:rsidRPr="00AA0A1E" w:rsidDel="00922697">
          <w:rPr>
            <w:rFonts w:cs="Times New Roman"/>
          </w:rPr>
          <w:delText>7</w:delText>
        </w:r>
      </w:del>
      <w:r w:rsidRPr="00AA0A1E">
        <w:rPr>
          <w:rFonts w:cs="Times New Roman"/>
        </w:rPr>
        <w:t>).</w:t>
      </w:r>
    </w:p>
    <w:p w14:paraId="31DB1E3A" w14:textId="77777777" w:rsidR="00C60D71" w:rsidRPr="00AA0A1E" w:rsidRDefault="00B16883">
      <w:pPr>
        <w:pStyle w:val="Heading3"/>
        <w:rPr>
          <w:rFonts w:ascii="Times New Roman" w:hAnsi="Times New Roman" w:cs="Times New Roman"/>
        </w:rPr>
      </w:pPr>
      <w:bookmarkStart w:id="121" w:name="forest-structural-attributes-1"/>
      <w:bookmarkEnd w:id="91"/>
      <w:r w:rsidRPr="00AA0A1E">
        <w:rPr>
          <w:rFonts w:ascii="Times New Roman" w:hAnsi="Times New Roman" w:cs="Times New Roman"/>
        </w:rPr>
        <w:t>Forest Structural Attributes</w:t>
      </w:r>
    </w:p>
    <w:p w14:paraId="3E235C4E" w14:textId="25E3E71C" w:rsidR="00C60D71" w:rsidRPr="00AA0A1E" w:rsidRDefault="00B16883">
      <w:pPr>
        <w:pStyle w:val="FirstParagraph"/>
        <w:rPr>
          <w:rFonts w:cs="Times New Roman"/>
        </w:rPr>
      </w:pPr>
      <w:r w:rsidRPr="00AA0A1E">
        <w:rPr>
          <w:rFonts w:cs="Times New Roman"/>
        </w:rPr>
        <w:t xml:space="preserve">Figure </w:t>
      </w:r>
      <w:ins w:id="122" w:author="Muise, Evan [2]" w:date="2022-01-03T12:49:00Z">
        <w:r w:rsidR="00922697">
          <w:rPr>
            <w:rFonts w:cs="Times New Roman"/>
          </w:rPr>
          <w:t>9</w:t>
        </w:r>
      </w:ins>
      <w:del w:id="123" w:author="Muise, Evan [2]" w:date="2022-01-03T12:49:00Z">
        <w:r w:rsidRPr="00AA0A1E" w:rsidDel="00922697">
          <w:rPr>
            <w:rFonts w:cs="Times New Roman"/>
          </w:rPr>
          <w:delText>8</w:delText>
        </w:r>
      </w:del>
      <w:r w:rsidRPr="00AA0A1E">
        <w:rPr>
          <w:rFonts w:cs="Times New Roman"/>
        </w:rPr>
        <w:t xml:space="preserve"> shows the </w:t>
      </w:r>
      <w:proofErr w:type="spellStart"/>
      <w:r w:rsidRPr="00AA0A1E">
        <w:rPr>
          <w:rFonts w:cs="Times New Roman"/>
        </w:rPr>
        <w:t>subzonal</w:t>
      </w:r>
      <w:proofErr w:type="spellEnd"/>
      <w:r w:rsidRPr="00AA0A1E">
        <w:rPr>
          <w:rFonts w:cs="Times New Roman"/>
        </w:rPr>
        <w:t xml:space="preserve"> proportional significance (</w:t>
      </w:r>
      <w:r w:rsidRPr="00AA0A1E">
        <w:rPr>
          <w:rFonts w:cs="Times New Roman"/>
          <w:i/>
          <w:iCs/>
        </w:rPr>
        <w:t>p &lt; 0.01</w:t>
      </w:r>
      <w:r w:rsidRPr="00AA0A1E">
        <w:rPr>
          <w:rFonts w:cs="Times New Roman"/>
        </w:rPr>
        <w:t xml:space="preserve">) grouped by ecosystem for the 496 comparisons of forest structural variables. Higher percentages confirm ecosystems which had increased number of dissimilar subzones for the specific </w:t>
      </w:r>
      <w:proofErr w:type="gramStart"/>
      <w:r w:rsidRPr="00AA0A1E">
        <w:rPr>
          <w:rFonts w:cs="Times New Roman"/>
        </w:rPr>
        <w:t>indicator, and</w:t>
      </w:r>
      <w:proofErr w:type="gramEnd"/>
      <w:r w:rsidRPr="00AA0A1E">
        <w:rPr>
          <w:rFonts w:cs="Times New Roman"/>
        </w:rPr>
        <w:t xml:space="preserve"> shows that at least half of all subzones in each ecosystem are significantly different (</w:t>
      </w:r>
      <w:r w:rsidR="00C25D81">
        <w:rPr>
          <w:rFonts w:cs="Times New Roman"/>
        </w:rPr>
        <w:t xml:space="preserve">the </w:t>
      </w:r>
      <w:r w:rsidRPr="00AA0A1E">
        <w:rPr>
          <w:rFonts w:cs="Times New Roman"/>
        </w:rPr>
        <w:t>exception being Ponderosa Pine, which consists of a single subzone that is not significantly different in canopy structure). Median proportional significance values for canopy height, canopy cover, and aboveground biomass are universally significantly different between PA and UA within the same ecosystem.</w:t>
      </w:r>
    </w:p>
    <w:p w14:paraId="6D98EFE1" w14:textId="07BECC1C" w:rsidR="00C60D71" w:rsidRPr="00AA0A1E" w:rsidRDefault="00B16883">
      <w:pPr>
        <w:pStyle w:val="BodyText"/>
        <w:rPr>
          <w:rFonts w:cs="Times New Roman"/>
        </w:rPr>
      </w:pPr>
      <w:r w:rsidRPr="00AA0A1E">
        <w:rPr>
          <w:rFonts w:cs="Times New Roman"/>
        </w:rPr>
        <w:t xml:space="preserve">Forest structural attributes vary between PA and UA in BC (Figure </w:t>
      </w:r>
      <w:ins w:id="124" w:author="Muise, Evan [2]" w:date="2022-01-03T12:50:00Z">
        <w:r w:rsidR="00D21C5B">
          <w:rPr>
            <w:rFonts w:cs="Times New Roman"/>
          </w:rPr>
          <w:t>10</w:t>
        </w:r>
      </w:ins>
      <w:del w:id="125" w:author="Muise, Evan [2]" w:date="2022-01-03T12:50:00Z">
        <w:r w:rsidRPr="00AA0A1E" w:rsidDel="00D21C5B">
          <w:rPr>
            <w:rFonts w:cs="Times New Roman"/>
          </w:rPr>
          <w:delText>9</w:delText>
        </w:r>
      </w:del>
      <w:r w:rsidRPr="00AA0A1E">
        <w:rPr>
          <w:rFonts w:cs="Times New Roman"/>
        </w:rPr>
        <w:t xml:space="preserve">). The largest differences between PA and UA are found in canopy structure in the Coastal Douglas-fir BEC zone, with the </w:t>
      </w:r>
      <w:commentRangeStart w:id="126"/>
      <w:r w:rsidRPr="00AA0A1E">
        <w:rPr>
          <w:rFonts w:cs="Times New Roman"/>
        </w:rPr>
        <w:t xml:space="preserve">protected area </w:t>
      </w:r>
      <w:commentRangeEnd w:id="126"/>
      <w:r w:rsidR="000404A0">
        <w:rPr>
          <w:rStyle w:val="CommentReference"/>
          <w:rFonts w:asciiTheme="minorHAnsi" w:hAnsiTheme="minorHAnsi"/>
        </w:rPr>
        <w:commentReference w:id="126"/>
      </w:r>
      <w:r w:rsidRPr="00AA0A1E">
        <w:rPr>
          <w:rFonts w:cs="Times New Roman"/>
        </w:rPr>
        <w:t xml:space="preserve">having much higher canopy structure values. As shown in Figure </w:t>
      </w:r>
      <w:del w:id="127" w:author="Muise, Evan [2]" w:date="2022-01-03T12:50:00Z">
        <w:r w:rsidRPr="00AA0A1E" w:rsidDel="00922697">
          <w:rPr>
            <w:rFonts w:cs="Times New Roman"/>
          </w:rPr>
          <w:delText>8</w:delText>
        </w:r>
      </w:del>
      <w:ins w:id="128" w:author="Muise, Evan [2]" w:date="2022-01-03T12:50:00Z">
        <w:r w:rsidR="00922697">
          <w:rPr>
            <w:rFonts w:cs="Times New Roman"/>
          </w:rPr>
          <w:t>9</w:t>
        </w:r>
      </w:ins>
      <w:r w:rsidRPr="00AA0A1E">
        <w:rPr>
          <w:rFonts w:cs="Times New Roman"/>
        </w:rPr>
        <w:t xml:space="preserve">, forests are commonly significantly different when comparing PA vs UA across all attributes. When examining the forests on an BEC zone level, only one BEC zone has a &gt;5% difference in vertical forest structure (co-efficient of variation in vegetation returns), six BEC zones have &gt;5% difference in canopy cover, and five BEC zones have a &gt;5% difference in canopy height. Ponderosa pine has large differences in canopy cover and canopy height (&gt;5%), but minor differences in elevation covariance (only 0.25%; Table 2). PA in the Ponderosa Pine, Interior </w:t>
      </w:r>
      <w:r w:rsidRPr="00AA0A1E">
        <w:rPr>
          <w:rFonts w:cs="Times New Roman"/>
        </w:rPr>
        <w:lastRenderedPageBreak/>
        <w:t xml:space="preserve">Mountain Heather Alpine, and Coastal Douglas-fir have more aboveground biomass than in UA in corresponding areas (Figure </w:t>
      </w:r>
      <w:ins w:id="129" w:author="Muise, Evan [2]" w:date="2022-01-03T12:50:00Z">
        <w:r w:rsidR="00922697">
          <w:rPr>
            <w:rFonts w:cs="Times New Roman"/>
          </w:rPr>
          <w:t>10</w:t>
        </w:r>
      </w:ins>
      <w:del w:id="130" w:author="Muise, Evan [2]" w:date="2022-01-03T12:50:00Z">
        <w:r w:rsidRPr="00AA0A1E" w:rsidDel="00922697">
          <w:rPr>
            <w:rFonts w:cs="Times New Roman"/>
          </w:rPr>
          <w:delText>9</w:delText>
        </w:r>
      </w:del>
      <w:r w:rsidRPr="00AA0A1E">
        <w:rPr>
          <w:rFonts w:cs="Times New Roman"/>
        </w:rPr>
        <w:t>).</w:t>
      </w:r>
    </w:p>
    <w:p w14:paraId="1F3778E3" w14:textId="77777777" w:rsidR="00C60D71" w:rsidRPr="00AA0A1E" w:rsidRDefault="00B16883">
      <w:pPr>
        <w:pStyle w:val="Heading1"/>
        <w:rPr>
          <w:rFonts w:ascii="Times New Roman" w:hAnsi="Times New Roman" w:cs="Times New Roman"/>
        </w:rPr>
      </w:pPr>
      <w:bookmarkStart w:id="131" w:name="discussion"/>
      <w:bookmarkEnd w:id="90"/>
      <w:bookmarkEnd w:id="121"/>
      <w:r w:rsidRPr="00AA0A1E">
        <w:rPr>
          <w:rFonts w:ascii="Times New Roman" w:hAnsi="Times New Roman" w:cs="Times New Roman"/>
        </w:rPr>
        <w:t>Discussion</w:t>
      </w:r>
    </w:p>
    <w:p w14:paraId="2E25508B" w14:textId="7B3B793D" w:rsidR="00C60D71" w:rsidRPr="00AA0A1E" w:rsidRDefault="00B16883">
      <w:pPr>
        <w:pStyle w:val="FirstParagraph"/>
        <w:rPr>
          <w:rFonts w:cs="Times New Roman"/>
        </w:rPr>
      </w:pPr>
      <w:r w:rsidRPr="00AA0A1E">
        <w:rPr>
          <w:rFonts w:cs="Times New Roman"/>
        </w:rPr>
        <w:t>The recent global availability of freely</w:t>
      </w:r>
      <w:del w:id="132" w:author="Txomin Hermosilla" w:date="2022-01-05T10:37:00Z">
        <w:r w:rsidRPr="00AA0A1E" w:rsidDel="008503DA">
          <w:rPr>
            <w:rFonts w:cs="Times New Roman"/>
          </w:rPr>
          <w:delText xml:space="preserve"> </w:delText>
        </w:r>
      </w:del>
      <w:ins w:id="133" w:author="Txomin Hermosilla" w:date="2022-01-05T10:37:00Z">
        <w:r w:rsidR="008503DA">
          <w:rPr>
            <w:rFonts w:cs="Times New Roman"/>
          </w:rPr>
          <w:t>-</w:t>
        </w:r>
      </w:ins>
      <w:r w:rsidRPr="00AA0A1E">
        <w:rPr>
          <w:rFonts w:cs="Times New Roman"/>
        </w:rPr>
        <w:t>available, open</w:t>
      </w:r>
      <w:r w:rsidR="00C25D81">
        <w:rPr>
          <w:rFonts w:cs="Times New Roman"/>
        </w:rPr>
        <w:t>-</w:t>
      </w:r>
      <w:r w:rsidRPr="00AA0A1E">
        <w:rPr>
          <w:rFonts w:cs="Times New Roman"/>
        </w:rPr>
        <w:t xml:space="preserve">source, consistent, </w:t>
      </w:r>
      <w:r w:rsidR="00C25D81">
        <w:rPr>
          <w:rFonts w:cs="Times New Roman"/>
        </w:rPr>
        <w:t xml:space="preserve">and </w:t>
      </w:r>
      <w:r w:rsidRPr="00AA0A1E">
        <w:rPr>
          <w:rFonts w:cs="Times New Roman"/>
        </w:rPr>
        <w:t>accurate remote sensing data products allow researchers to examine issues of representation of PA compared to UA, and regional ecosystems in novel ways (</w:t>
      </w:r>
      <w:proofErr w:type="spellStart"/>
      <w:r w:rsidRPr="00AA0A1E">
        <w:rPr>
          <w:rFonts w:cs="Times New Roman"/>
        </w:rPr>
        <w:t>Soverel</w:t>
      </w:r>
      <w:proofErr w:type="spellEnd"/>
      <w:r w:rsidRPr="00AA0A1E">
        <w:rPr>
          <w:rFonts w:cs="Times New Roman"/>
        </w:rPr>
        <w:t xml:space="preserve"> et al. 2010, Hansen and Phillips 2018, Bolton et al. 2019). Additionally, the capacity to track forest structural attributes, a key indicator of forest biodiversity (Guo et al. 2017), across wide swaths allows for informed decisions on potential locations of new PA which capture previously underrepresented forest structure conditions (</w:t>
      </w:r>
      <w:proofErr w:type="spellStart"/>
      <w:r w:rsidRPr="00AA0A1E">
        <w:rPr>
          <w:rFonts w:cs="Times New Roman"/>
        </w:rPr>
        <w:t>Noss</w:t>
      </w:r>
      <w:proofErr w:type="spellEnd"/>
      <w:r w:rsidRPr="00AA0A1E">
        <w:rPr>
          <w:rFonts w:cs="Times New Roman"/>
        </w:rPr>
        <w:t xml:space="preserve"> 1999). By applying this analysis to an entire PA network across BEC zones (or other ecological classifications), it becomes possible to determine </w:t>
      </w:r>
      <w:del w:id="134" w:author="Txomin Hermosilla" w:date="2022-01-05T10:38:00Z">
        <w:r w:rsidRPr="00AA0A1E" w:rsidDel="008503DA">
          <w:rPr>
            <w:rFonts w:cs="Times New Roman"/>
          </w:rPr>
          <w:delText xml:space="preserve">not only </w:delText>
        </w:r>
        <w:r w:rsidRPr="00AA0A1E" w:rsidDel="009335CD">
          <w:rPr>
            <w:rFonts w:cs="Times New Roman"/>
          </w:rPr>
          <w:delText xml:space="preserve">which </w:delText>
        </w:r>
      </w:del>
      <w:ins w:id="135" w:author="Txomin Hermosilla" w:date="2022-01-05T10:39:00Z">
        <w:r w:rsidR="00735D3C">
          <w:rPr>
            <w:rFonts w:cs="Times New Roman"/>
          </w:rPr>
          <w:t xml:space="preserve">the </w:t>
        </w:r>
      </w:ins>
      <w:r w:rsidRPr="00AA0A1E">
        <w:rPr>
          <w:rFonts w:cs="Times New Roman"/>
        </w:rPr>
        <w:t>BEC zones need</w:t>
      </w:r>
      <w:ins w:id="136" w:author="Txomin Hermosilla" w:date="2022-01-05T10:38:00Z">
        <w:r w:rsidR="009335CD">
          <w:rPr>
            <w:rFonts w:cs="Times New Roman"/>
          </w:rPr>
          <w:t>ing</w:t>
        </w:r>
      </w:ins>
      <w:r w:rsidRPr="00AA0A1E">
        <w:rPr>
          <w:rFonts w:cs="Times New Roman"/>
        </w:rPr>
        <w:t xml:space="preserve"> additional representation (the proportional metric), </w:t>
      </w:r>
      <w:del w:id="137" w:author="Txomin Hermosilla" w:date="2022-01-05T10:38:00Z">
        <w:r w:rsidRPr="00AA0A1E" w:rsidDel="008503DA">
          <w:rPr>
            <w:rFonts w:cs="Times New Roman"/>
          </w:rPr>
          <w:delText>but also</w:delText>
        </w:r>
      </w:del>
      <w:ins w:id="138" w:author="Txomin Hermosilla" w:date="2022-01-05T10:38:00Z">
        <w:r w:rsidR="00735D3C">
          <w:rPr>
            <w:rFonts w:cs="Times New Roman"/>
          </w:rPr>
          <w:t>as well as</w:t>
        </w:r>
      </w:ins>
      <w:r w:rsidRPr="00AA0A1E">
        <w:rPr>
          <w:rFonts w:cs="Times New Roman"/>
        </w:rPr>
        <w:t xml:space="preserve"> </w:t>
      </w:r>
      <w:ins w:id="139" w:author="Txomin Hermosilla" w:date="2022-01-05T10:39:00Z">
        <w:r w:rsidR="00735D3C">
          <w:rPr>
            <w:rFonts w:cs="Times New Roman"/>
          </w:rPr>
          <w:t xml:space="preserve">the </w:t>
        </w:r>
      </w:ins>
      <w:del w:id="140" w:author="Txomin Hermosilla" w:date="2022-01-05T10:39:00Z">
        <w:r w:rsidRPr="00AA0A1E" w:rsidDel="00735D3C">
          <w:rPr>
            <w:rFonts w:cs="Times New Roman"/>
          </w:rPr>
          <w:delText>what</w:delText>
        </w:r>
        <w:r w:rsidRPr="00AA0A1E" w:rsidDel="00E67A33">
          <w:rPr>
            <w:rFonts w:cs="Times New Roman"/>
          </w:rPr>
          <w:delText xml:space="preserve"> </w:delText>
        </w:r>
      </w:del>
      <w:r w:rsidRPr="00AA0A1E">
        <w:rPr>
          <w:rFonts w:cs="Times New Roman"/>
        </w:rPr>
        <w:t xml:space="preserve">types of forest structures </w:t>
      </w:r>
      <w:ins w:id="141" w:author="Txomin Hermosilla" w:date="2022-01-05T10:39:00Z">
        <w:r w:rsidR="0078465A">
          <w:rPr>
            <w:rFonts w:cs="Times New Roman"/>
          </w:rPr>
          <w:t xml:space="preserve">that </w:t>
        </w:r>
      </w:ins>
      <w:r w:rsidRPr="00AA0A1E">
        <w:rPr>
          <w:rFonts w:cs="Times New Roman"/>
        </w:rPr>
        <w:t>should be represented to ensure adequate biodiversity protection (Lemieux and Scott 2005).</w:t>
      </w:r>
    </w:p>
    <w:p w14:paraId="688FA130" w14:textId="3F4BB7D2" w:rsidR="00C60D71" w:rsidRPr="00AA0A1E" w:rsidRDefault="00B16883">
      <w:pPr>
        <w:pStyle w:val="BodyText"/>
        <w:rPr>
          <w:rFonts w:cs="Times New Roman"/>
        </w:rPr>
      </w:pPr>
      <w:r w:rsidRPr="00AA0A1E">
        <w:rPr>
          <w:rFonts w:cs="Times New Roman"/>
        </w:rPr>
        <w:t>Internationally, biodiversity preservation targets aim to protect a proportion of the total terrestrial area (CBD 2010). Frequently, new protecte</w:t>
      </w:r>
      <w:del w:id="142" w:author="Muise, Evan [2]" w:date="2022-01-03T13:07:00Z">
        <w:r w:rsidR="007F02F6" w:rsidDel="0056153A">
          <w:rPr>
            <w:rFonts w:cs="Times New Roman"/>
          </w:rPr>
          <w:delText xml:space="preserve"> </w:delText>
        </w:r>
      </w:del>
      <w:r w:rsidRPr="00AA0A1E">
        <w:rPr>
          <w:rFonts w:cs="Times New Roman"/>
        </w:rPr>
        <w:t>d areas are placed in high-elevation, low-productivity ecosystems both globally (Joppa and Pfaff 2009, Venter et al. 2014, Venter et al. 2018), and in BC</w:t>
      </w:r>
      <w:r w:rsidR="00C25D81">
        <w:rPr>
          <w:rFonts w:cs="Times New Roman"/>
        </w:rPr>
        <w:t>, as confirmed by our analysis of ecosystem (</w:t>
      </w:r>
      <w:r w:rsidRPr="00AA0A1E">
        <w:rPr>
          <w:rFonts w:cs="Times New Roman"/>
        </w:rPr>
        <w:t>Figure 3), and land cover (Figure 5)</w:t>
      </w:r>
      <w:r w:rsidR="00C25D81">
        <w:rPr>
          <w:rFonts w:cs="Times New Roman"/>
        </w:rPr>
        <w:t xml:space="preserve"> proportions</w:t>
      </w:r>
      <w:r w:rsidRPr="00AA0A1E">
        <w:rPr>
          <w:rFonts w:cs="Times New Roman"/>
        </w:rPr>
        <w:t>. Alpine ecosystems are more commonly protected (Figure 3), as are the land covers commonly present within them (rock/rubble, snow/ice, exposed/barren land; Figure 5). As elevation increases, these ecosystems and land covers begin to dominate the proportional representation (see Figure 4 and Figure 6).</w:t>
      </w:r>
      <w:ins w:id="143" w:author="Muise, Evan [2]" w:date="2022-01-03T13:07:00Z">
        <w:r w:rsidR="0056153A">
          <w:rPr>
            <w:rFonts w:cs="Times New Roman"/>
          </w:rPr>
          <w:t xml:space="preserve"> </w:t>
        </w:r>
      </w:ins>
      <w:bookmarkStart w:id="144" w:name="_Hlk92108102"/>
      <w:ins w:id="145" w:author="Muise, Evan [2]" w:date="2022-01-03T13:08:00Z">
        <w:r w:rsidR="0056153A">
          <w:rPr>
            <w:rFonts w:cs="Times New Roman"/>
          </w:rPr>
          <w:t xml:space="preserve">Differences between elevation profiles in land cover </w:t>
        </w:r>
        <w:r w:rsidR="0056153A">
          <w:rPr>
            <w:rFonts w:cs="Times New Roman"/>
          </w:rPr>
          <w:lastRenderedPageBreak/>
          <w:t>classes and BEC zones were also found</w:t>
        </w:r>
      </w:ins>
      <w:ins w:id="146" w:author="Muise, Evan [2]" w:date="2022-01-03T13:13:00Z">
        <w:r w:rsidR="0056153A" w:rsidRPr="0056153A">
          <w:rPr>
            <w:rFonts w:cs="Times New Roman"/>
          </w:rPr>
          <w:t>, with the starkest difference being that wetland classes were found at lower elevations in PA</w:t>
        </w:r>
        <w:r w:rsidR="0056153A">
          <w:rPr>
            <w:rFonts w:cs="Times New Roman"/>
          </w:rPr>
          <w:t xml:space="preserve"> (Figure 7).</w:t>
        </w:r>
      </w:ins>
      <w:bookmarkEnd w:id="144"/>
    </w:p>
    <w:p w14:paraId="69278D38" w14:textId="439C1625" w:rsidR="00C60D71" w:rsidRPr="00AA0A1E" w:rsidRDefault="00B16883">
      <w:pPr>
        <w:pStyle w:val="BodyText"/>
        <w:rPr>
          <w:rFonts w:cs="Times New Roman"/>
        </w:rPr>
      </w:pPr>
      <w:r w:rsidRPr="00AA0A1E">
        <w:rPr>
          <w:rFonts w:cs="Times New Roman"/>
        </w:rPr>
        <w:t>In high elevation ecosystems, Boreal Altai Fescue Alpine dominates the PA proportions above 3000</w:t>
      </w:r>
      <w:commentRangeStart w:id="147"/>
      <w:ins w:id="148" w:author="Txomin Hermosilla" w:date="2022-01-05T10:40:00Z">
        <w:r w:rsidR="00DA3DA8">
          <w:rPr>
            <w:rFonts w:cs="Times New Roman"/>
          </w:rPr>
          <w:t xml:space="preserve"> </w:t>
        </w:r>
        <w:commentRangeEnd w:id="147"/>
        <w:r w:rsidR="00DA3DA8">
          <w:rPr>
            <w:rStyle w:val="CommentReference"/>
            <w:rFonts w:asciiTheme="minorHAnsi" w:hAnsiTheme="minorHAnsi"/>
          </w:rPr>
          <w:commentReference w:id="147"/>
        </w:r>
      </w:ins>
      <w:r w:rsidRPr="00AA0A1E">
        <w:rPr>
          <w:rFonts w:cs="Times New Roman"/>
        </w:rPr>
        <w:t>m, replacing the Coastal Mountain-Heather Alpine ecosystem found in UA (Figure 4). These zones were both protected at rates above the average (Figure 3), and above the Aichi biodiversity targets. Interior mountain-heather alpine had large differences in canopy cover and canopy height, while Boreal Altai Fescue Alpine only showed large differences in height. The Coastal Mountain-heather Alpine did not any have large forest structural attribute differences (Table 2).</w:t>
      </w:r>
    </w:p>
    <w:p w14:paraId="2D6194EE" w14:textId="334A9636" w:rsidR="00C60D71" w:rsidRPr="00AA0A1E" w:rsidRDefault="00B16883">
      <w:pPr>
        <w:pStyle w:val="BodyText"/>
        <w:rPr>
          <w:rFonts w:cs="Times New Roman"/>
        </w:rPr>
      </w:pPr>
      <w:r w:rsidRPr="00AA0A1E">
        <w:rPr>
          <w:rFonts w:cs="Times New Roman"/>
        </w:rPr>
        <w:t xml:space="preserve">Distribution of disturbances followed a similar pattern to that reported by Bolton et al. (2019). Thus, the area affected by wildfires is comparable between PA and UA and at mid latitudes (51-53°N), while harvesting activity is more prevalent in UA and at low latitudes (Figure </w:t>
      </w:r>
      <w:ins w:id="149" w:author="Muise, Evan [2]" w:date="2022-01-03T12:49:00Z">
        <w:r w:rsidR="00922697">
          <w:rPr>
            <w:rFonts w:cs="Times New Roman"/>
          </w:rPr>
          <w:t>8</w:t>
        </w:r>
      </w:ins>
      <w:del w:id="150" w:author="Muise, Evan [2]" w:date="2022-01-03T12:49:00Z">
        <w:r w:rsidRPr="00AA0A1E" w:rsidDel="00922697">
          <w:rPr>
            <w:rFonts w:cs="Times New Roman"/>
          </w:rPr>
          <w:delText>7</w:delText>
        </w:r>
      </w:del>
      <w:r w:rsidRPr="00AA0A1E">
        <w:rPr>
          <w:rFonts w:cs="Times New Roman"/>
        </w:rPr>
        <w:t>).</w:t>
      </w:r>
    </w:p>
    <w:p w14:paraId="139B4468" w14:textId="0B81D1F0" w:rsidR="00C60D71" w:rsidRPr="00AA0A1E" w:rsidRDefault="00B16883">
      <w:pPr>
        <w:pStyle w:val="BodyText"/>
        <w:rPr>
          <w:rFonts w:cs="Times New Roman"/>
        </w:rPr>
      </w:pPr>
      <w:r w:rsidRPr="00AA0A1E">
        <w:rPr>
          <w:rFonts w:cs="Times New Roman"/>
        </w:rPr>
        <w:t xml:space="preserve">Our analysis shows that the majority of structural attributes were significantly different between the protected and unprotected forest stands across BEC subzones (Figure </w:t>
      </w:r>
      <w:ins w:id="151" w:author="Muise, Evan [2]" w:date="2022-01-03T12:49:00Z">
        <w:r w:rsidR="00922697">
          <w:rPr>
            <w:rFonts w:cs="Times New Roman"/>
          </w:rPr>
          <w:t>9</w:t>
        </w:r>
      </w:ins>
      <w:del w:id="152" w:author="Muise, Evan [2]" w:date="2022-01-03T12:49:00Z">
        <w:r w:rsidRPr="00AA0A1E" w:rsidDel="00922697">
          <w:rPr>
            <w:rFonts w:cs="Times New Roman"/>
          </w:rPr>
          <w:delText>8</w:delText>
        </w:r>
      </w:del>
      <w:r w:rsidRPr="00AA0A1E">
        <w:rPr>
          <w:rFonts w:cs="Times New Roman"/>
        </w:rPr>
        <w:t xml:space="preserve">). In the south, Coastal Douglas-fir, a zone with a single subzone, had the large variation between PA and UA in two of four forest structural attributes examined. The unprotected forests were significantly less tall, had significantly less canopy cover, and significantly higher elevation covariance (vertical forest structure; Figure </w:t>
      </w:r>
      <w:ins w:id="153" w:author="Muise, Evan [2]" w:date="2022-01-03T12:50:00Z">
        <w:r w:rsidR="00922697">
          <w:rPr>
            <w:rFonts w:cs="Times New Roman"/>
          </w:rPr>
          <w:t>10</w:t>
        </w:r>
      </w:ins>
      <w:del w:id="154" w:author="Muise, Evan [2]" w:date="2022-01-03T12:50:00Z">
        <w:r w:rsidRPr="00AA0A1E" w:rsidDel="00922697">
          <w:rPr>
            <w:rFonts w:cs="Times New Roman"/>
          </w:rPr>
          <w:delText>9</w:delText>
        </w:r>
      </w:del>
      <w:r w:rsidRPr="00AA0A1E">
        <w:rPr>
          <w:rFonts w:cs="Times New Roman"/>
        </w:rPr>
        <w:t xml:space="preserve">). In addition, it was the least protected BEC zone by area, with only 4.9% of the total terrestrial area protected. In this specific BEC zone, not only does additional area need to be protected to meet national goals, </w:t>
      </w:r>
      <w:proofErr w:type="gramStart"/>
      <w:r w:rsidRPr="00AA0A1E">
        <w:rPr>
          <w:rFonts w:cs="Times New Roman"/>
        </w:rPr>
        <w:t>different forest structures</w:t>
      </w:r>
      <w:proofErr w:type="gramEnd"/>
      <w:r w:rsidRPr="00AA0A1E">
        <w:rPr>
          <w:rFonts w:cs="Times New Roman"/>
        </w:rPr>
        <w:t xml:space="preserve"> need to be included in new protected areas (</w:t>
      </w:r>
      <w:proofErr w:type="spellStart"/>
      <w:r w:rsidRPr="00AA0A1E">
        <w:rPr>
          <w:rFonts w:cs="Times New Roman"/>
        </w:rPr>
        <w:t>Paillet</w:t>
      </w:r>
      <w:proofErr w:type="spellEnd"/>
      <w:r w:rsidRPr="00AA0A1E">
        <w:rPr>
          <w:rFonts w:cs="Times New Roman"/>
        </w:rPr>
        <w:t xml:space="preserve"> et al. 2010).</w:t>
      </w:r>
    </w:p>
    <w:p w14:paraId="469C0A5F" w14:textId="01D57FEF" w:rsidR="00C60D71" w:rsidRPr="00AA0A1E" w:rsidRDefault="00B16883">
      <w:pPr>
        <w:pStyle w:val="BodyText"/>
        <w:rPr>
          <w:rFonts w:cs="Times New Roman"/>
        </w:rPr>
      </w:pPr>
      <w:r w:rsidRPr="00AA0A1E">
        <w:rPr>
          <w:rFonts w:cs="Times New Roman"/>
        </w:rPr>
        <w:lastRenderedPageBreak/>
        <w:t xml:space="preserve">Utilizing this information on the proportion of BEC zones protected (Figure 3), as well as their forest structural attributes (Table 2), it is possible to identify which forest structures need to be added to the PA network in BC. Those BEC zones with large differences (identified as being &gt;5% change from PA to UA) suggest additional protection </w:t>
      </w:r>
      <w:del w:id="155" w:author="Txomin Hermosilla" w:date="2022-01-05T10:41:00Z">
        <w:r w:rsidRPr="00AA0A1E" w:rsidDel="00D46063">
          <w:rPr>
            <w:rFonts w:cs="Times New Roman"/>
          </w:rPr>
          <w:delText>is needed</w:delText>
        </w:r>
      </w:del>
      <w:ins w:id="156" w:author="Txomin Hermosilla" w:date="2022-01-05T10:41:00Z">
        <w:r w:rsidR="00D46063">
          <w:rPr>
            <w:rFonts w:cs="Times New Roman"/>
          </w:rPr>
          <w:t>would</w:t>
        </w:r>
      </w:ins>
      <w:r w:rsidRPr="00AA0A1E">
        <w:rPr>
          <w:rFonts w:cs="Times New Roman"/>
        </w:rPr>
        <w:t xml:space="preserve"> </w:t>
      </w:r>
      <w:del w:id="157" w:author="Txomin Hermosilla" w:date="2022-01-05T10:41:00Z">
        <w:r w:rsidRPr="00AA0A1E" w:rsidDel="0084066A">
          <w:rPr>
            <w:rFonts w:cs="Times New Roman"/>
          </w:rPr>
          <w:delText xml:space="preserve">to </w:delText>
        </w:r>
      </w:del>
      <w:r w:rsidRPr="00AA0A1E">
        <w:rPr>
          <w:rFonts w:cs="Times New Roman"/>
        </w:rPr>
        <w:t xml:space="preserve">encapsulate these underrepresented forest structures. For example: the forests in the Bunchgrass zone have large differences in both canopy cover and canopy height, with the PA having larger values in both attributes (Table 2). New PA in this BEC zone </w:t>
      </w:r>
      <w:r w:rsidR="007F02F6">
        <w:rPr>
          <w:rFonts w:cs="Times New Roman"/>
        </w:rPr>
        <w:t>could</w:t>
      </w:r>
      <w:r w:rsidRPr="00AA0A1E">
        <w:rPr>
          <w:rFonts w:cs="Times New Roman"/>
        </w:rPr>
        <w:t xml:space="preserve"> contain forests with shorter and more open forests. A future avenue of research could be to incorporate forest structural attributes into spatially optimized PA placement approaches (Christensen et al. 2009).</w:t>
      </w:r>
    </w:p>
    <w:p w14:paraId="6B46A804" w14:textId="7DE468DD" w:rsidR="00C60D71" w:rsidRPr="00AA0A1E" w:rsidRDefault="00B16883">
      <w:pPr>
        <w:pStyle w:val="BodyText"/>
        <w:rPr>
          <w:rFonts w:cs="Times New Roman"/>
        </w:rPr>
      </w:pPr>
      <w:r w:rsidRPr="00AA0A1E">
        <w:rPr>
          <w:rFonts w:cs="Times New Roman"/>
        </w:rPr>
        <w:t>The advent of free and open global datasets can allow for the monitoring of protected area health across the globe (Nagendra et al. 2013). Analyzing large amounts of free and open data using open-source software approaches offers previously unseen perspectives into protected area representativeness. There are some challenges associated with this, namely: optical imagery archives being scarce in some regions due to imagery acquisition policies (</w:t>
      </w:r>
      <w:proofErr w:type="spellStart"/>
      <w:r w:rsidRPr="00AA0A1E">
        <w:rPr>
          <w:rFonts w:cs="Times New Roman"/>
        </w:rPr>
        <w:t>Wulder</w:t>
      </w:r>
      <w:proofErr w:type="spellEnd"/>
      <w:r w:rsidRPr="00AA0A1E">
        <w:rPr>
          <w:rFonts w:cs="Times New Roman"/>
        </w:rPr>
        <w:t xml:space="preserve"> et al. 2016), clouds and atmospheric interference</w:t>
      </w:r>
      <w:ins w:id="158" w:author="Txomin Hermosilla" w:date="2022-01-05T10:45:00Z">
        <w:r w:rsidR="0084066A">
          <w:rPr>
            <w:rFonts w:cs="Times New Roman"/>
          </w:rPr>
          <w:t xml:space="preserve"> </w:t>
        </w:r>
      </w:ins>
      <w:ins w:id="159" w:author="Txomin Hermosilla" w:date="2022-01-05T10:46:00Z">
        <w:r w:rsidR="0084066A">
          <w:rPr>
            <w:rFonts w:cs="Times New Roman"/>
          </w:rPr>
          <w:t>(</w:t>
        </w:r>
        <w:commentRangeStart w:id="160"/>
        <w:r w:rsidR="0084066A">
          <w:rPr>
            <w:rFonts w:cs="Times New Roman"/>
          </w:rPr>
          <w:t>Li and Chen 2020</w:t>
        </w:r>
        <w:commentRangeEnd w:id="160"/>
        <w:r w:rsidR="0084066A">
          <w:rPr>
            <w:rStyle w:val="CommentReference"/>
            <w:rFonts w:asciiTheme="minorHAnsi" w:hAnsiTheme="minorHAnsi"/>
          </w:rPr>
          <w:commentReference w:id="160"/>
        </w:r>
        <w:r w:rsidR="0084066A">
          <w:rPr>
            <w:rFonts w:cs="Times New Roman"/>
          </w:rPr>
          <w:t>)</w:t>
        </w:r>
      </w:ins>
      <w:r w:rsidRPr="00AA0A1E">
        <w:rPr>
          <w:rFonts w:cs="Times New Roman"/>
        </w:rPr>
        <w:t xml:space="preserve">, lack of aerial lidar data available, and varying </w:t>
      </w:r>
      <w:del w:id="161" w:author="Txomin Hermosilla" w:date="2022-01-05T10:47:00Z">
        <w:r w:rsidRPr="00AA0A1E" w:rsidDel="00330F2F">
          <w:rPr>
            <w:rFonts w:cs="Times New Roman"/>
          </w:rPr>
          <w:delText xml:space="preserve">hierarchies of </w:delText>
        </w:r>
      </w:del>
      <w:r w:rsidRPr="00AA0A1E">
        <w:rPr>
          <w:rFonts w:cs="Times New Roman"/>
        </w:rPr>
        <w:t xml:space="preserve">land cover </w:t>
      </w:r>
      <w:del w:id="162" w:author="Txomin Hermosilla" w:date="2022-01-05T10:47:00Z">
        <w:r w:rsidRPr="00AA0A1E" w:rsidDel="00330F2F">
          <w:rPr>
            <w:rFonts w:cs="Times New Roman"/>
          </w:rPr>
          <w:delText xml:space="preserve">classifications </w:delText>
        </w:r>
      </w:del>
      <w:ins w:id="163" w:author="Txomin Hermosilla" w:date="2022-01-05T10:47:00Z">
        <w:r w:rsidR="00330F2F">
          <w:rPr>
            <w:rFonts w:cs="Times New Roman"/>
          </w:rPr>
          <w:t>legen</w:t>
        </w:r>
        <w:r w:rsidR="008B5090">
          <w:rPr>
            <w:rFonts w:cs="Times New Roman"/>
          </w:rPr>
          <w:t>d</w:t>
        </w:r>
        <w:r w:rsidR="00330F2F">
          <w:rPr>
            <w:rFonts w:cs="Times New Roman"/>
          </w:rPr>
          <w:t>s</w:t>
        </w:r>
        <w:r w:rsidR="00330F2F" w:rsidRPr="00AA0A1E">
          <w:rPr>
            <w:rFonts w:cs="Times New Roman"/>
          </w:rPr>
          <w:t xml:space="preserve"> </w:t>
        </w:r>
      </w:ins>
      <w:ins w:id="164" w:author="Txomin Hermosilla" w:date="2022-01-05T10:50:00Z">
        <w:r w:rsidR="00CD295A">
          <w:rPr>
            <w:rFonts w:cs="Times New Roman"/>
          </w:rPr>
          <w:t xml:space="preserve">used </w:t>
        </w:r>
      </w:ins>
      <w:r w:rsidRPr="00AA0A1E">
        <w:rPr>
          <w:rFonts w:cs="Times New Roman"/>
        </w:rPr>
        <w:t>in differing regions</w:t>
      </w:r>
      <w:ins w:id="165" w:author="Txomin Hermosilla" w:date="2022-01-05T10:50:00Z">
        <w:r w:rsidR="00CD295A">
          <w:rPr>
            <w:rFonts w:cs="Times New Roman"/>
          </w:rPr>
          <w:t xml:space="preserve"> and mapping </w:t>
        </w:r>
      </w:ins>
      <w:ins w:id="166" w:author="Txomin Hermosilla" w:date="2022-01-05T10:51:00Z">
        <w:r w:rsidR="00FD368C">
          <w:rPr>
            <w:rFonts w:cs="Times New Roman"/>
          </w:rPr>
          <w:t>products</w:t>
        </w:r>
      </w:ins>
      <w:ins w:id="167" w:author="Txomin Hermosilla" w:date="2022-01-05T10:49:00Z">
        <w:r w:rsidR="001B3676">
          <w:rPr>
            <w:rFonts w:cs="Times New Roman"/>
          </w:rPr>
          <w:t xml:space="preserve"> (</w:t>
        </w:r>
        <w:commentRangeStart w:id="168"/>
        <w:r w:rsidR="001B3676">
          <w:rPr>
            <w:rFonts w:cs="Times New Roman"/>
          </w:rPr>
          <w:t>Herold et al. 2008</w:t>
        </w:r>
        <w:commentRangeEnd w:id="168"/>
        <w:r w:rsidR="001B3676">
          <w:rPr>
            <w:rStyle w:val="CommentReference"/>
            <w:rFonts w:asciiTheme="minorHAnsi" w:hAnsiTheme="minorHAnsi"/>
          </w:rPr>
          <w:commentReference w:id="168"/>
        </w:r>
        <w:r w:rsidR="001B3676">
          <w:rPr>
            <w:rFonts w:cs="Times New Roman"/>
          </w:rPr>
          <w:t>)</w:t>
        </w:r>
      </w:ins>
      <w:r w:rsidRPr="00AA0A1E">
        <w:rPr>
          <w:rFonts w:cs="Times New Roman"/>
        </w:rPr>
        <w:t>. New data and satellite missions are being introduced that can meet these challenges at a spatial resolution of 30 m or less such as Landsat-9 and Sentinel-2, as well as spaceborne lidar such as GEDI (</w:t>
      </w:r>
      <w:proofErr w:type="spellStart"/>
      <w:r w:rsidRPr="00AA0A1E">
        <w:rPr>
          <w:rFonts w:cs="Times New Roman"/>
        </w:rPr>
        <w:t>Dubayah</w:t>
      </w:r>
      <w:proofErr w:type="spellEnd"/>
      <w:r w:rsidRPr="00AA0A1E">
        <w:rPr>
          <w:rFonts w:cs="Times New Roman"/>
        </w:rPr>
        <w:t xml:space="preserve"> et al. 2020) and ICESat-2 (Neuenschwander et al. 2020), which can provide global coverage of various forest structural attributes (</w:t>
      </w:r>
      <w:proofErr w:type="spellStart"/>
      <w:r w:rsidRPr="00AA0A1E">
        <w:rPr>
          <w:rFonts w:cs="Times New Roman"/>
        </w:rPr>
        <w:t>Potapov</w:t>
      </w:r>
      <w:proofErr w:type="spellEnd"/>
      <w:r w:rsidRPr="00AA0A1E">
        <w:rPr>
          <w:rFonts w:cs="Times New Roman"/>
        </w:rPr>
        <w:t xml:space="preserve"> et al. 2021) through similar imputation methods to </w:t>
      </w:r>
      <w:proofErr w:type="spellStart"/>
      <w:r w:rsidRPr="00AA0A1E">
        <w:rPr>
          <w:rFonts w:cs="Times New Roman"/>
        </w:rPr>
        <w:t>Matasci</w:t>
      </w:r>
      <w:proofErr w:type="spellEnd"/>
      <w:r w:rsidRPr="00AA0A1E">
        <w:rPr>
          <w:rFonts w:cs="Times New Roman"/>
        </w:rPr>
        <w:t xml:space="preserve"> et al. </w:t>
      </w:r>
      <w:r w:rsidR="00C25D81">
        <w:rPr>
          <w:rFonts w:cs="Times New Roman"/>
        </w:rPr>
        <w:t>(</w:t>
      </w:r>
      <w:r w:rsidRPr="00AA0A1E">
        <w:rPr>
          <w:rFonts w:cs="Times New Roman"/>
        </w:rPr>
        <w:t>2018a</w:t>
      </w:r>
      <w:r w:rsidR="00C25D81">
        <w:rPr>
          <w:rFonts w:cs="Times New Roman"/>
        </w:rPr>
        <w:t>)</w:t>
      </w:r>
      <w:r w:rsidRPr="00AA0A1E">
        <w:rPr>
          <w:rFonts w:cs="Times New Roman"/>
        </w:rPr>
        <w:t>, global land cover maps (</w:t>
      </w:r>
      <w:proofErr w:type="spellStart"/>
      <w:r w:rsidRPr="00AA0A1E">
        <w:rPr>
          <w:rFonts w:cs="Times New Roman"/>
        </w:rPr>
        <w:t>Potapov</w:t>
      </w:r>
      <w:proofErr w:type="spellEnd"/>
      <w:r w:rsidRPr="00AA0A1E">
        <w:rPr>
          <w:rFonts w:cs="Times New Roman"/>
        </w:rPr>
        <w:t xml:space="preserve"> et al. 2020, </w:t>
      </w:r>
      <w:proofErr w:type="spellStart"/>
      <w:r w:rsidRPr="00AA0A1E">
        <w:rPr>
          <w:rFonts w:cs="Times New Roman"/>
        </w:rPr>
        <w:t>Zanaga</w:t>
      </w:r>
      <w:proofErr w:type="spellEnd"/>
      <w:r w:rsidRPr="00AA0A1E">
        <w:rPr>
          <w:rFonts w:cs="Times New Roman"/>
        </w:rPr>
        <w:t xml:space="preserve"> et al. 2021), and forest disturbance maps (Hansen et al. 2013). </w:t>
      </w:r>
      <w:r w:rsidRPr="00AA0A1E">
        <w:rPr>
          <w:rFonts w:cs="Times New Roman"/>
        </w:rPr>
        <w:lastRenderedPageBreak/>
        <w:t>These novel datasets provide clear opportunities for regional to global analyses of PA vs UA to be conducted concerning forest structure.</w:t>
      </w:r>
    </w:p>
    <w:p w14:paraId="10A88290" w14:textId="77777777" w:rsidR="00C60D71" w:rsidRPr="00AA0A1E" w:rsidRDefault="00B16883">
      <w:pPr>
        <w:pStyle w:val="BodyText"/>
        <w:rPr>
          <w:rFonts w:cs="Times New Roman"/>
        </w:rPr>
      </w:pPr>
      <w:r w:rsidRPr="00AA0A1E">
        <w:rPr>
          <w:rFonts w:cs="Times New Roman"/>
        </w:rPr>
        <w:t xml:space="preserve">Future research monitoring protected area health using satellite remote sensing could focus on implementing essential biodiversity variables (Pereira et al. 2013) into their monitoring scheme. Advancing research towards these variables would not only benefit </w:t>
      </w:r>
      <w:commentRangeStart w:id="169"/>
      <w:r w:rsidRPr="00AA0A1E">
        <w:rPr>
          <w:rFonts w:cs="Times New Roman"/>
        </w:rPr>
        <w:t xml:space="preserve">PA </w:t>
      </w:r>
      <w:commentRangeEnd w:id="169"/>
      <w:r w:rsidR="00EA19FC">
        <w:rPr>
          <w:rStyle w:val="CommentReference"/>
          <w:rFonts w:asciiTheme="minorHAnsi" w:hAnsiTheme="minorHAnsi"/>
        </w:rPr>
        <w:commentReference w:id="169"/>
      </w:r>
      <w:r w:rsidRPr="00AA0A1E">
        <w:rPr>
          <w:rFonts w:cs="Times New Roman"/>
        </w:rPr>
        <w:t>monitoring projects, but also biodiversity monitoring projects across the globe. Beyond this, examining the recovery of forest structural attribute following disturbances in both PA and UA could assess the effectiveness of PA for promoting regeneration.</w:t>
      </w:r>
    </w:p>
    <w:p w14:paraId="2BA59160" w14:textId="77777777" w:rsidR="00C60D71" w:rsidRPr="00AA0A1E" w:rsidRDefault="00B16883">
      <w:pPr>
        <w:pStyle w:val="Heading1"/>
        <w:rPr>
          <w:rFonts w:ascii="Times New Roman" w:hAnsi="Times New Roman" w:cs="Times New Roman"/>
        </w:rPr>
      </w:pPr>
      <w:bookmarkStart w:id="170" w:name="conclusion"/>
      <w:bookmarkEnd w:id="131"/>
      <w:r w:rsidRPr="00AA0A1E">
        <w:rPr>
          <w:rFonts w:ascii="Times New Roman" w:hAnsi="Times New Roman" w:cs="Times New Roman"/>
        </w:rPr>
        <w:t>Conclusion</w:t>
      </w:r>
    </w:p>
    <w:p w14:paraId="09C6D929" w14:textId="57E0ADB1" w:rsidR="00C60D71" w:rsidRPr="00AA0A1E" w:rsidRDefault="00B16883" w:rsidP="003464AA">
      <w:pPr>
        <w:pStyle w:val="FirstParagraph"/>
        <w:rPr>
          <w:rFonts w:cs="Times New Roman"/>
        </w:rPr>
      </w:pPr>
      <w:r w:rsidRPr="00AA0A1E">
        <w:rPr>
          <w:rFonts w:cs="Times New Roman"/>
        </w:rPr>
        <w:t>In conclusion, we identified biases in the BC PA network for PA to be placed in high-elevation BEC zones</w:t>
      </w:r>
      <w:r w:rsidR="008776FD">
        <w:rPr>
          <w:rFonts w:cs="Times New Roman"/>
        </w:rPr>
        <w:t>, commonly</w:t>
      </w:r>
      <w:r w:rsidRPr="00AA0A1E">
        <w:rPr>
          <w:rFonts w:cs="Times New Roman"/>
        </w:rPr>
        <w:t xml:space="preserve"> dominated by low-productivity land covers. We examined the disturbance regimes of PA vs UA by latitude, finding that wildfires are similar, while harvesting differs across the province. We then compared the forest structural attributes across all BEC subzones, finding that the majority of subzones have significantly different forest structures. Beyond this, we identified BEC zones with large variation in mean forest structural attributes. When new PA locations are decided upon in BC, they </w:t>
      </w:r>
      <w:r w:rsidR="007F02F6">
        <w:rPr>
          <w:rFonts w:cs="Times New Roman"/>
        </w:rPr>
        <w:t>could</w:t>
      </w:r>
      <w:r w:rsidRPr="00AA0A1E">
        <w:rPr>
          <w:rFonts w:cs="Times New Roman"/>
        </w:rPr>
        <w:t xml:space="preserve"> take forest structure into consideration, as wall-to-wall coverage of forest structural attributes becomes available. Novel datasets can allow this methodology to be applied across large regions, in order to identify PA biases and underrepresented forest structures.</w:t>
      </w:r>
      <w:r w:rsidR="003464AA">
        <w:br w:type="page"/>
      </w:r>
    </w:p>
    <w:p w14:paraId="2C859FBC" w14:textId="77777777" w:rsidR="00C60D71" w:rsidRPr="00AA0A1E" w:rsidRDefault="00B16883">
      <w:pPr>
        <w:pStyle w:val="Heading1"/>
        <w:rPr>
          <w:rFonts w:ascii="Times New Roman" w:hAnsi="Times New Roman" w:cs="Times New Roman"/>
        </w:rPr>
      </w:pPr>
      <w:bookmarkStart w:id="171" w:name="acknowledgments"/>
      <w:bookmarkEnd w:id="170"/>
      <w:r w:rsidRPr="00AA0A1E">
        <w:rPr>
          <w:rFonts w:ascii="Times New Roman" w:hAnsi="Times New Roman" w:cs="Times New Roman"/>
        </w:rPr>
        <w:lastRenderedPageBreak/>
        <w:t>Acknowledgments</w:t>
      </w:r>
    </w:p>
    <w:p w14:paraId="1D4DBEB9" w14:textId="76F96B5C" w:rsidR="00C60D71" w:rsidRPr="00AA0A1E" w:rsidRDefault="00B16883" w:rsidP="003464AA">
      <w:pPr>
        <w:pStyle w:val="FirstParagraph"/>
        <w:rPr>
          <w:rFonts w:cs="Times New Roman"/>
        </w:rPr>
      </w:pPr>
      <w:r w:rsidRPr="00AA0A1E">
        <w:rPr>
          <w:rFonts w:cs="Times New Roman"/>
        </w:rPr>
        <w:t xml:space="preserve">This research was funded through the Living Lab for Climate Change and Conservation program of the British Columbia Parks (grant ID: TP21JHQ011) and in part by NSERC support of Coops (RGPIN-2018-03851). Remote sensing data products utilized in this research are free and open and available for download at: </w:t>
      </w:r>
      <w:hyperlink r:id="rId18">
        <w:r w:rsidRPr="00AA0A1E">
          <w:rPr>
            <w:rStyle w:val="Hyperlink"/>
            <w:rFonts w:cs="Times New Roman"/>
          </w:rPr>
          <w:t>https://ca.nfis.org/maps_eng.html</w:t>
        </w:r>
      </w:hyperlink>
      <w:r w:rsidRPr="00AA0A1E">
        <w:rPr>
          <w:rFonts w:cs="Times New Roman"/>
        </w:rPr>
        <w:t xml:space="preserve">. We thank Dr Michael </w:t>
      </w:r>
      <w:proofErr w:type="spellStart"/>
      <w:r w:rsidRPr="00AA0A1E">
        <w:rPr>
          <w:rFonts w:cs="Times New Roman"/>
        </w:rPr>
        <w:t>Wulder</w:t>
      </w:r>
      <w:proofErr w:type="spellEnd"/>
      <w:r w:rsidRPr="00AA0A1E">
        <w:rPr>
          <w:rFonts w:cs="Times New Roman"/>
        </w:rPr>
        <w:t xml:space="preserve"> and Dr Joanne White for development and early access to these National Terrestrial Ecosystem Mapping System (NTEMS) products.</w:t>
      </w:r>
      <w:ins w:id="172" w:author="Muise, Evan" w:date="2021-12-20T14:23:00Z">
        <w:r w:rsidR="003063B4" w:rsidRPr="003063B4">
          <w:t xml:space="preserve"> </w:t>
        </w:r>
        <w:r w:rsidR="003063B4" w:rsidRPr="003063B4">
          <w:rPr>
            <w:rFonts w:cs="Times New Roman"/>
          </w:rPr>
          <w:t>We also thank an anonymous reviewer for their helpful comments</w:t>
        </w:r>
      </w:ins>
      <w:ins w:id="173" w:author="Muise, Evan [2]" w:date="2022-01-03T12:48:00Z">
        <w:r w:rsidR="00922697">
          <w:rPr>
            <w:rFonts w:cs="Times New Roman"/>
          </w:rPr>
          <w:t xml:space="preserve"> which improved the manuscript</w:t>
        </w:r>
      </w:ins>
      <w:ins w:id="174" w:author="Muise, Evan" w:date="2021-12-20T14:23:00Z">
        <w:r w:rsidR="003063B4" w:rsidRPr="003063B4">
          <w:rPr>
            <w:rFonts w:cs="Times New Roman"/>
          </w:rPr>
          <w:t>.</w:t>
        </w:r>
      </w:ins>
      <w:del w:id="175" w:author="Muise, Evan" w:date="2021-12-20T14:23:00Z">
        <w:r w:rsidRPr="00AA0A1E" w:rsidDel="003063B4">
          <w:rPr>
            <w:rFonts w:cs="Times New Roman"/>
          </w:rPr>
          <w:br w:type="page"/>
        </w:r>
      </w:del>
    </w:p>
    <w:p w14:paraId="4A9A875D" w14:textId="77777777" w:rsidR="00C60D71" w:rsidRPr="00AA0A1E" w:rsidRDefault="00761662">
      <w:pPr>
        <w:pStyle w:val="Heading1"/>
        <w:rPr>
          <w:rFonts w:ascii="Times New Roman" w:hAnsi="Times New Roman" w:cs="Times New Roman"/>
        </w:rPr>
      </w:pPr>
      <w:bookmarkStart w:id="176" w:name="references"/>
      <w:bookmarkEnd w:id="171"/>
      <w:r>
        <w:rPr>
          <w:rFonts w:ascii="Times New Roman" w:hAnsi="Times New Roman" w:cs="Times New Roman"/>
        </w:rPr>
        <w:lastRenderedPageBreak/>
        <w:t>Literature Cited</w:t>
      </w:r>
    </w:p>
    <w:p w14:paraId="2547D18E" w14:textId="77777777" w:rsidR="00C60D71" w:rsidRPr="00AA0A1E" w:rsidRDefault="00B16883">
      <w:pPr>
        <w:pStyle w:val="Bibliography"/>
        <w:rPr>
          <w:rFonts w:ascii="Times New Roman" w:hAnsi="Times New Roman" w:cs="Times New Roman"/>
        </w:rPr>
      </w:pPr>
      <w:bookmarkStart w:id="177" w:name="ref-alsdorf2007"/>
      <w:bookmarkStart w:id="178" w:name="refs"/>
      <w:proofErr w:type="spellStart"/>
      <w:r w:rsidRPr="00AA0A1E">
        <w:rPr>
          <w:rFonts w:ascii="Times New Roman" w:hAnsi="Times New Roman" w:cs="Times New Roman"/>
        </w:rPr>
        <w:t>Alsdorf</w:t>
      </w:r>
      <w:proofErr w:type="spellEnd"/>
      <w:r w:rsidRPr="00AA0A1E">
        <w:rPr>
          <w:rFonts w:ascii="Times New Roman" w:hAnsi="Times New Roman" w:cs="Times New Roman"/>
        </w:rPr>
        <w:t xml:space="preserve">, D. E., E. Rodriguez, and D. P. </w:t>
      </w:r>
      <w:proofErr w:type="spellStart"/>
      <w:r w:rsidRPr="00AA0A1E">
        <w:rPr>
          <w:rFonts w:ascii="Times New Roman" w:hAnsi="Times New Roman" w:cs="Times New Roman"/>
        </w:rPr>
        <w:t>Lettenmaier</w:t>
      </w:r>
      <w:proofErr w:type="spellEnd"/>
      <w:r w:rsidRPr="00AA0A1E">
        <w:rPr>
          <w:rFonts w:ascii="Times New Roman" w:hAnsi="Times New Roman" w:cs="Times New Roman"/>
        </w:rPr>
        <w:t xml:space="preserve">. 2007. Measuring surface water from space. Reviews of Geophysics </w:t>
      </w:r>
      <w:proofErr w:type="gramStart"/>
      <w:r w:rsidRPr="00AA0A1E">
        <w:rPr>
          <w:rFonts w:ascii="Times New Roman" w:hAnsi="Times New Roman" w:cs="Times New Roman"/>
        </w:rPr>
        <w:t>45:RG</w:t>
      </w:r>
      <w:proofErr w:type="gramEnd"/>
      <w:r w:rsidRPr="00AA0A1E">
        <w:rPr>
          <w:rFonts w:ascii="Times New Roman" w:hAnsi="Times New Roman" w:cs="Times New Roman"/>
        </w:rPr>
        <w:t>2002.</w:t>
      </w:r>
    </w:p>
    <w:p w14:paraId="4F3EF519" w14:textId="77777777" w:rsidR="00C60D71" w:rsidRPr="00AA0A1E" w:rsidRDefault="00B16883">
      <w:pPr>
        <w:pStyle w:val="Bibliography"/>
        <w:rPr>
          <w:rFonts w:ascii="Times New Roman" w:hAnsi="Times New Roman" w:cs="Times New Roman"/>
        </w:rPr>
      </w:pPr>
      <w:bookmarkStart w:id="179" w:name="X307cfc083938dfd7fd25496aee78424cb9cecac"/>
      <w:bookmarkEnd w:id="177"/>
      <w:r w:rsidRPr="00AA0A1E">
        <w:rPr>
          <w:rFonts w:ascii="Times New Roman" w:hAnsi="Times New Roman" w:cs="Times New Roman"/>
        </w:rPr>
        <w:t>BC Ministry of Forests. 2003. British Columbia’s forests and their management.</w:t>
      </w:r>
    </w:p>
    <w:p w14:paraId="3D4DA8FB" w14:textId="77777777" w:rsidR="00C60D71" w:rsidRPr="00AA0A1E" w:rsidRDefault="00B16883">
      <w:pPr>
        <w:pStyle w:val="Bibliography"/>
        <w:rPr>
          <w:rFonts w:ascii="Times New Roman" w:hAnsi="Times New Roman" w:cs="Times New Roman"/>
        </w:rPr>
      </w:pPr>
      <w:bookmarkStart w:id="180" w:name="ref-bcparks2012"/>
      <w:bookmarkEnd w:id="179"/>
      <w:r w:rsidRPr="00AA0A1E">
        <w:rPr>
          <w:rFonts w:ascii="Times New Roman" w:hAnsi="Times New Roman" w:cs="Times New Roman"/>
        </w:rPr>
        <w:t>BC Parks. 2012. Ecological Integrity in British Columbia’s Parks and Protected Areas.</w:t>
      </w:r>
    </w:p>
    <w:p w14:paraId="67588A69" w14:textId="77777777" w:rsidR="00C60D71" w:rsidRPr="00AA0A1E" w:rsidRDefault="00B16883">
      <w:pPr>
        <w:pStyle w:val="Bibliography"/>
        <w:rPr>
          <w:rFonts w:ascii="Times New Roman" w:hAnsi="Times New Roman" w:cs="Times New Roman"/>
        </w:rPr>
      </w:pPr>
      <w:bookmarkStart w:id="181" w:name="X43ee1b1ae035c00d061ec26fc7451add8c98912"/>
      <w:bookmarkEnd w:id="180"/>
      <w:r w:rsidRPr="00AA0A1E">
        <w:rPr>
          <w:rFonts w:ascii="Times New Roman" w:hAnsi="Times New Roman" w:cs="Times New Roman"/>
        </w:rPr>
        <w:t xml:space="preserve">Bolton, D. K., N. C. Coops, T. </w:t>
      </w:r>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J. C. White, and C. J. </w:t>
      </w:r>
      <w:proofErr w:type="spellStart"/>
      <w:r w:rsidRPr="00AA0A1E">
        <w:rPr>
          <w:rFonts w:ascii="Times New Roman" w:hAnsi="Times New Roman" w:cs="Times New Roman"/>
        </w:rPr>
        <w:t>Ferster</w:t>
      </w:r>
      <w:proofErr w:type="spellEnd"/>
      <w:r w:rsidRPr="00AA0A1E">
        <w:rPr>
          <w:rFonts w:ascii="Times New Roman" w:hAnsi="Times New Roman" w:cs="Times New Roman"/>
        </w:rPr>
        <w:t>. 2019. Uncovering regional variability in disturbance trends between parks and greater park ecosystems across Canada (1985). Scientific Reports 9:1323.</w:t>
      </w:r>
    </w:p>
    <w:p w14:paraId="4AC2C732" w14:textId="77777777" w:rsidR="00C60D71" w:rsidRPr="00AA0A1E" w:rsidRDefault="00B16883">
      <w:pPr>
        <w:pStyle w:val="Bibliography"/>
        <w:rPr>
          <w:rFonts w:ascii="Times New Roman" w:hAnsi="Times New Roman" w:cs="Times New Roman"/>
        </w:rPr>
      </w:pPr>
      <w:bookmarkStart w:id="182" w:name="ref-bonferroni1936"/>
      <w:bookmarkEnd w:id="181"/>
      <w:r w:rsidRPr="00AA0A1E">
        <w:rPr>
          <w:rFonts w:ascii="Times New Roman" w:hAnsi="Times New Roman" w:cs="Times New Roman"/>
        </w:rPr>
        <w:t xml:space="preserve">Bonferroni, C. E. 1936. Teoria </w:t>
      </w:r>
      <w:proofErr w:type="spellStart"/>
      <w:r w:rsidRPr="00AA0A1E">
        <w:rPr>
          <w:rFonts w:ascii="Times New Roman" w:hAnsi="Times New Roman" w:cs="Times New Roman"/>
        </w:rPr>
        <w:t>statistica</w:t>
      </w:r>
      <w:proofErr w:type="spellEnd"/>
      <w:r w:rsidRPr="00AA0A1E">
        <w:rPr>
          <w:rFonts w:ascii="Times New Roman" w:hAnsi="Times New Roman" w:cs="Times New Roman"/>
        </w:rPr>
        <w:t xml:space="preserve"> </w:t>
      </w:r>
      <w:proofErr w:type="spellStart"/>
      <w:r w:rsidRPr="00AA0A1E">
        <w:rPr>
          <w:rFonts w:ascii="Times New Roman" w:hAnsi="Times New Roman" w:cs="Times New Roman"/>
        </w:rPr>
        <w:t>delle</w:t>
      </w:r>
      <w:proofErr w:type="spellEnd"/>
      <w:r w:rsidRPr="00AA0A1E">
        <w:rPr>
          <w:rFonts w:ascii="Times New Roman" w:hAnsi="Times New Roman" w:cs="Times New Roman"/>
        </w:rPr>
        <w:t xml:space="preserve"> </w:t>
      </w:r>
      <w:proofErr w:type="spellStart"/>
      <w:r w:rsidRPr="00AA0A1E">
        <w:rPr>
          <w:rFonts w:ascii="Times New Roman" w:hAnsi="Times New Roman" w:cs="Times New Roman"/>
        </w:rPr>
        <w:t>classi</w:t>
      </w:r>
      <w:proofErr w:type="spellEnd"/>
      <w:r w:rsidRPr="00AA0A1E">
        <w:rPr>
          <w:rFonts w:ascii="Times New Roman" w:hAnsi="Times New Roman" w:cs="Times New Roman"/>
        </w:rPr>
        <w:t xml:space="preserve"> e </w:t>
      </w:r>
      <w:proofErr w:type="spellStart"/>
      <w:r w:rsidRPr="00AA0A1E">
        <w:rPr>
          <w:rFonts w:ascii="Times New Roman" w:hAnsi="Times New Roman" w:cs="Times New Roman"/>
        </w:rPr>
        <w:t>calcolo</w:t>
      </w:r>
      <w:proofErr w:type="spellEnd"/>
      <w:r w:rsidRPr="00AA0A1E">
        <w:rPr>
          <w:rFonts w:ascii="Times New Roman" w:hAnsi="Times New Roman" w:cs="Times New Roman"/>
        </w:rPr>
        <w:t xml:space="preserve"> </w:t>
      </w:r>
      <w:proofErr w:type="spellStart"/>
      <w:r w:rsidRPr="00AA0A1E">
        <w:rPr>
          <w:rFonts w:ascii="Times New Roman" w:hAnsi="Times New Roman" w:cs="Times New Roman"/>
        </w:rPr>
        <w:t>delle</w:t>
      </w:r>
      <w:proofErr w:type="spellEnd"/>
      <w:r w:rsidRPr="00AA0A1E">
        <w:rPr>
          <w:rFonts w:ascii="Times New Roman" w:hAnsi="Times New Roman" w:cs="Times New Roman"/>
        </w:rPr>
        <w:t xml:space="preserve"> </w:t>
      </w:r>
      <w:proofErr w:type="spellStart"/>
      <w:r w:rsidRPr="00AA0A1E">
        <w:rPr>
          <w:rFonts w:ascii="Times New Roman" w:hAnsi="Times New Roman" w:cs="Times New Roman"/>
        </w:rPr>
        <w:t>probabilità</w:t>
      </w:r>
      <w:proofErr w:type="spellEnd"/>
      <w:r w:rsidRPr="00AA0A1E">
        <w:rPr>
          <w:rFonts w:ascii="Times New Roman" w:hAnsi="Times New Roman" w:cs="Times New Roman"/>
        </w:rPr>
        <w:t>. Pages 3–62.</w:t>
      </w:r>
    </w:p>
    <w:p w14:paraId="2D6095F8" w14:textId="77777777" w:rsidR="00C60D71" w:rsidRPr="00AA0A1E" w:rsidRDefault="00B16883">
      <w:pPr>
        <w:pStyle w:val="Bibliography"/>
        <w:rPr>
          <w:rFonts w:ascii="Times New Roman" w:hAnsi="Times New Roman" w:cs="Times New Roman"/>
        </w:rPr>
      </w:pPr>
      <w:bookmarkStart w:id="183" w:name="ref-brooks2004"/>
      <w:bookmarkEnd w:id="182"/>
      <w:r w:rsidRPr="00AA0A1E">
        <w:rPr>
          <w:rFonts w:ascii="Times New Roman" w:hAnsi="Times New Roman" w:cs="Times New Roman"/>
        </w:rPr>
        <w:t xml:space="preserve">Brooks, T. M., M. I. </w:t>
      </w:r>
      <w:proofErr w:type="spellStart"/>
      <w:r w:rsidRPr="00AA0A1E">
        <w:rPr>
          <w:rFonts w:ascii="Times New Roman" w:hAnsi="Times New Roman" w:cs="Times New Roman"/>
        </w:rPr>
        <w:t>Bakarr</w:t>
      </w:r>
      <w:proofErr w:type="spellEnd"/>
      <w:r w:rsidRPr="00AA0A1E">
        <w:rPr>
          <w:rFonts w:ascii="Times New Roman" w:hAnsi="Times New Roman" w:cs="Times New Roman"/>
        </w:rPr>
        <w:t xml:space="preserve">, T. Boucher, G. A. B. Da Fonseca, C. Hilton-Taylor, J. M. Hoekstra, T. Moritz, S. </w:t>
      </w:r>
      <w:proofErr w:type="spellStart"/>
      <w:r w:rsidRPr="00AA0A1E">
        <w:rPr>
          <w:rFonts w:ascii="Times New Roman" w:hAnsi="Times New Roman" w:cs="Times New Roman"/>
        </w:rPr>
        <w:t>Olivieri</w:t>
      </w:r>
      <w:proofErr w:type="spellEnd"/>
      <w:r w:rsidRPr="00AA0A1E">
        <w:rPr>
          <w:rFonts w:ascii="Times New Roman" w:hAnsi="Times New Roman" w:cs="Times New Roman"/>
        </w:rPr>
        <w:t xml:space="preserve">, J. Parrish, R. L. Pressey, A. S. L. Rodrigues, W. </w:t>
      </w:r>
      <w:proofErr w:type="spellStart"/>
      <w:r w:rsidRPr="00AA0A1E">
        <w:rPr>
          <w:rFonts w:ascii="Times New Roman" w:hAnsi="Times New Roman" w:cs="Times New Roman"/>
        </w:rPr>
        <w:t>Sechrest</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Stattersfield</w:t>
      </w:r>
      <w:proofErr w:type="spellEnd"/>
      <w:r w:rsidRPr="00AA0A1E">
        <w:rPr>
          <w:rFonts w:ascii="Times New Roman" w:hAnsi="Times New Roman" w:cs="Times New Roman"/>
        </w:rPr>
        <w:t xml:space="preserve">, W. </w:t>
      </w:r>
      <w:proofErr w:type="spellStart"/>
      <w:r w:rsidRPr="00AA0A1E">
        <w:rPr>
          <w:rFonts w:ascii="Times New Roman" w:hAnsi="Times New Roman" w:cs="Times New Roman"/>
        </w:rPr>
        <w:t>Strahm</w:t>
      </w:r>
      <w:proofErr w:type="spellEnd"/>
      <w:r w:rsidRPr="00AA0A1E">
        <w:rPr>
          <w:rFonts w:ascii="Times New Roman" w:hAnsi="Times New Roman" w:cs="Times New Roman"/>
        </w:rPr>
        <w:t xml:space="preserve">, and S. N. Stuart. 2004. Coverage Provided by the Global Protected-Area System: Is It Enough? </w:t>
      </w:r>
      <w:proofErr w:type="spellStart"/>
      <w:r w:rsidRPr="00AA0A1E">
        <w:rPr>
          <w:rFonts w:ascii="Times New Roman" w:hAnsi="Times New Roman" w:cs="Times New Roman"/>
        </w:rPr>
        <w:t>BioScience</w:t>
      </w:r>
      <w:proofErr w:type="spellEnd"/>
      <w:r w:rsidRPr="00AA0A1E">
        <w:rPr>
          <w:rFonts w:ascii="Times New Roman" w:hAnsi="Times New Roman" w:cs="Times New Roman"/>
        </w:rPr>
        <w:t xml:space="preserve"> 54:1081.</w:t>
      </w:r>
    </w:p>
    <w:p w14:paraId="6D660589" w14:textId="77777777" w:rsidR="00C60D71" w:rsidRPr="00AA0A1E" w:rsidRDefault="00B16883">
      <w:pPr>
        <w:pStyle w:val="Bibliography"/>
        <w:rPr>
          <w:rFonts w:ascii="Times New Roman" w:hAnsi="Times New Roman" w:cs="Times New Roman"/>
        </w:rPr>
      </w:pPr>
      <w:bookmarkStart w:id="184" w:name="ref-buchanan2018"/>
      <w:bookmarkEnd w:id="183"/>
      <w:r w:rsidRPr="00AA0A1E">
        <w:rPr>
          <w:rFonts w:ascii="Times New Roman" w:hAnsi="Times New Roman" w:cs="Times New Roman"/>
        </w:rPr>
        <w:t xml:space="preserve">Buchanan, G. M., A. E. Beresford, M. </w:t>
      </w:r>
      <w:proofErr w:type="spellStart"/>
      <w:r w:rsidRPr="00AA0A1E">
        <w:rPr>
          <w:rFonts w:ascii="Times New Roman" w:hAnsi="Times New Roman" w:cs="Times New Roman"/>
        </w:rPr>
        <w:t>Hebblewhite</w:t>
      </w:r>
      <w:proofErr w:type="spellEnd"/>
      <w:r w:rsidRPr="00AA0A1E">
        <w:rPr>
          <w:rFonts w:ascii="Times New Roman" w:hAnsi="Times New Roman" w:cs="Times New Roman"/>
        </w:rPr>
        <w:t xml:space="preserve">, F. J. Escobedo, H. M. D. Klerk, P. F. Donald, P. </w:t>
      </w:r>
      <w:proofErr w:type="spellStart"/>
      <w:r w:rsidRPr="00AA0A1E">
        <w:rPr>
          <w:rFonts w:ascii="Times New Roman" w:hAnsi="Times New Roman" w:cs="Times New Roman"/>
        </w:rPr>
        <w:t>Escribano</w:t>
      </w:r>
      <w:proofErr w:type="spellEnd"/>
      <w:r w:rsidRPr="00AA0A1E">
        <w:rPr>
          <w:rFonts w:ascii="Times New Roman" w:hAnsi="Times New Roman" w:cs="Times New Roman"/>
        </w:rPr>
        <w:t xml:space="preserve">, L. P. Koh, J. Martínez-López, N. </w:t>
      </w:r>
      <w:proofErr w:type="spellStart"/>
      <w:r w:rsidRPr="00AA0A1E">
        <w:rPr>
          <w:rFonts w:ascii="Times New Roman" w:hAnsi="Times New Roman" w:cs="Times New Roman"/>
        </w:rPr>
        <w:t>Pettorelli</w:t>
      </w:r>
      <w:proofErr w:type="spellEnd"/>
      <w:r w:rsidRPr="00AA0A1E">
        <w:rPr>
          <w:rFonts w:ascii="Times New Roman" w:hAnsi="Times New Roman" w:cs="Times New Roman"/>
        </w:rPr>
        <w:t xml:space="preserve">, A. K. Skidmore, Z. </w:t>
      </w:r>
      <w:proofErr w:type="spellStart"/>
      <w:r w:rsidRPr="00AA0A1E">
        <w:rPr>
          <w:rFonts w:ascii="Times New Roman" w:hAnsi="Times New Roman" w:cs="Times New Roman"/>
        </w:rPr>
        <w:t>Szantoi</w:t>
      </w:r>
      <w:proofErr w:type="spellEnd"/>
      <w:r w:rsidRPr="00AA0A1E">
        <w:rPr>
          <w:rFonts w:ascii="Times New Roman" w:hAnsi="Times New Roman" w:cs="Times New Roman"/>
        </w:rPr>
        <w:t xml:space="preserve">, K. Tabor, M. </w:t>
      </w:r>
      <w:proofErr w:type="spellStart"/>
      <w:r w:rsidRPr="00AA0A1E">
        <w:rPr>
          <w:rFonts w:ascii="Times New Roman" w:hAnsi="Times New Roman" w:cs="Times New Roman"/>
        </w:rPr>
        <w:t>Wegmann</w:t>
      </w:r>
      <w:proofErr w:type="spellEnd"/>
      <w:r w:rsidRPr="00AA0A1E">
        <w:rPr>
          <w:rFonts w:ascii="Times New Roman" w:hAnsi="Times New Roman" w:cs="Times New Roman"/>
        </w:rPr>
        <w:t xml:space="preserve">, and S. </w:t>
      </w:r>
      <w:proofErr w:type="spellStart"/>
      <w:r w:rsidRPr="00AA0A1E">
        <w:rPr>
          <w:rFonts w:ascii="Times New Roman" w:hAnsi="Times New Roman" w:cs="Times New Roman"/>
        </w:rPr>
        <w:t>Wich</w:t>
      </w:r>
      <w:proofErr w:type="spellEnd"/>
      <w:r w:rsidRPr="00AA0A1E">
        <w:rPr>
          <w:rFonts w:ascii="Times New Roman" w:hAnsi="Times New Roman" w:cs="Times New Roman"/>
        </w:rPr>
        <w:t>. 2018. Free satellite data key to conservation. Science 361:139–140.</w:t>
      </w:r>
    </w:p>
    <w:p w14:paraId="7DEF4CAE" w14:textId="77777777" w:rsidR="00C60D71" w:rsidRPr="00AA0A1E" w:rsidRDefault="00B16883">
      <w:pPr>
        <w:pStyle w:val="Bibliography"/>
        <w:rPr>
          <w:rFonts w:ascii="Times New Roman" w:hAnsi="Times New Roman" w:cs="Times New Roman"/>
        </w:rPr>
      </w:pPr>
      <w:bookmarkStart w:id="185" w:name="ref-burkhardMappingEcosystemService2012"/>
      <w:bookmarkEnd w:id="184"/>
      <w:r w:rsidRPr="00AA0A1E">
        <w:rPr>
          <w:rFonts w:ascii="Times New Roman" w:hAnsi="Times New Roman" w:cs="Times New Roman"/>
        </w:rPr>
        <w:t xml:space="preserve">Burkhard, B., F. Kroll, S. </w:t>
      </w:r>
      <w:proofErr w:type="spellStart"/>
      <w:r w:rsidRPr="00AA0A1E">
        <w:rPr>
          <w:rFonts w:ascii="Times New Roman" w:hAnsi="Times New Roman" w:cs="Times New Roman"/>
        </w:rPr>
        <w:t>Nedkov</w:t>
      </w:r>
      <w:proofErr w:type="spellEnd"/>
      <w:r w:rsidRPr="00AA0A1E">
        <w:rPr>
          <w:rFonts w:ascii="Times New Roman" w:hAnsi="Times New Roman" w:cs="Times New Roman"/>
        </w:rPr>
        <w:t xml:space="preserve">, and F. Müller. 2012. Mapping ecosystem service supply, </w:t>
      </w:r>
      <w:proofErr w:type="gramStart"/>
      <w:r w:rsidRPr="00AA0A1E">
        <w:rPr>
          <w:rFonts w:ascii="Times New Roman" w:hAnsi="Times New Roman" w:cs="Times New Roman"/>
        </w:rPr>
        <w:t>demand</w:t>
      </w:r>
      <w:proofErr w:type="gramEnd"/>
      <w:r w:rsidRPr="00AA0A1E">
        <w:rPr>
          <w:rFonts w:ascii="Times New Roman" w:hAnsi="Times New Roman" w:cs="Times New Roman"/>
        </w:rPr>
        <w:t xml:space="preserve"> and budgets. Ecological Indicators 21:17–29.</w:t>
      </w:r>
    </w:p>
    <w:p w14:paraId="605DAF69" w14:textId="77777777" w:rsidR="00C60D71" w:rsidRPr="00AA0A1E" w:rsidRDefault="00B16883">
      <w:pPr>
        <w:pStyle w:val="Bibliography"/>
        <w:rPr>
          <w:rFonts w:ascii="Times New Roman" w:hAnsi="Times New Roman" w:cs="Times New Roman"/>
        </w:rPr>
      </w:pPr>
      <w:bookmarkStart w:id="186" w:name="ref-butchart2015"/>
      <w:bookmarkEnd w:id="185"/>
      <w:r w:rsidRPr="00AA0A1E">
        <w:rPr>
          <w:rFonts w:ascii="Times New Roman" w:hAnsi="Times New Roman" w:cs="Times New Roman"/>
        </w:rPr>
        <w:t xml:space="preserve">Butchart, S. H. M., M. Clarke, R. J. Smith, R. E. Sykes, J. P. W. </w:t>
      </w:r>
      <w:proofErr w:type="spellStart"/>
      <w:r w:rsidRPr="00AA0A1E">
        <w:rPr>
          <w:rFonts w:ascii="Times New Roman" w:hAnsi="Times New Roman" w:cs="Times New Roman"/>
        </w:rPr>
        <w:t>Scharlemann</w:t>
      </w:r>
      <w:proofErr w:type="spellEnd"/>
      <w:r w:rsidRPr="00AA0A1E">
        <w:rPr>
          <w:rFonts w:ascii="Times New Roman" w:hAnsi="Times New Roman" w:cs="Times New Roman"/>
        </w:rPr>
        <w:t xml:space="preserve">, M. </w:t>
      </w:r>
      <w:proofErr w:type="spellStart"/>
      <w:r w:rsidRPr="00AA0A1E">
        <w:rPr>
          <w:rFonts w:ascii="Times New Roman" w:hAnsi="Times New Roman" w:cs="Times New Roman"/>
        </w:rPr>
        <w:t>Harfoot</w:t>
      </w:r>
      <w:proofErr w:type="spellEnd"/>
      <w:r w:rsidRPr="00AA0A1E">
        <w:rPr>
          <w:rFonts w:ascii="Times New Roman" w:hAnsi="Times New Roman" w:cs="Times New Roman"/>
        </w:rPr>
        <w:t xml:space="preserve">, G. M. Buchanan, A. Angulo, A. </w:t>
      </w:r>
      <w:proofErr w:type="spellStart"/>
      <w:r w:rsidRPr="00AA0A1E">
        <w:rPr>
          <w:rFonts w:ascii="Times New Roman" w:hAnsi="Times New Roman" w:cs="Times New Roman"/>
        </w:rPr>
        <w:t>Balmford</w:t>
      </w:r>
      <w:proofErr w:type="spellEnd"/>
      <w:r w:rsidRPr="00AA0A1E">
        <w:rPr>
          <w:rFonts w:ascii="Times New Roman" w:hAnsi="Times New Roman" w:cs="Times New Roman"/>
        </w:rPr>
        <w:t xml:space="preserve">, B. </w:t>
      </w:r>
      <w:proofErr w:type="spellStart"/>
      <w:r w:rsidRPr="00AA0A1E">
        <w:rPr>
          <w:rFonts w:ascii="Times New Roman" w:hAnsi="Times New Roman" w:cs="Times New Roman"/>
        </w:rPr>
        <w:t>Bertzky</w:t>
      </w:r>
      <w:proofErr w:type="spellEnd"/>
      <w:r w:rsidRPr="00AA0A1E">
        <w:rPr>
          <w:rFonts w:ascii="Times New Roman" w:hAnsi="Times New Roman" w:cs="Times New Roman"/>
        </w:rPr>
        <w:t xml:space="preserve">, T. M. Brooks, K. E. Carpenter, M. T. </w:t>
      </w:r>
      <w:proofErr w:type="spellStart"/>
      <w:r w:rsidRPr="00AA0A1E">
        <w:rPr>
          <w:rFonts w:ascii="Times New Roman" w:hAnsi="Times New Roman" w:cs="Times New Roman"/>
        </w:rPr>
        <w:t>Comeros-Raynal</w:t>
      </w:r>
      <w:proofErr w:type="spellEnd"/>
      <w:r w:rsidRPr="00AA0A1E">
        <w:rPr>
          <w:rFonts w:ascii="Times New Roman" w:hAnsi="Times New Roman" w:cs="Times New Roman"/>
        </w:rPr>
        <w:t xml:space="preserve">, J. Cornell, G. F. </w:t>
      </w:r>
      <w:proofErr w:type="spellStart"/>
      <w:r w:rsidRPr="00AA0A1E">
        <w:rPr>
          <w:rFonts w:ascii="Times New Roman" w:hAnsi="Times New Roman" w:cs="Times New Roman"/>
        </w:rPr>
        <w:t>Ficetola</w:t>
      </w:r>
      <w:proofErr w:type="spellEnd"/>
      <w:r w:rsidRPr="00AA0A1E">
        <w:rPr>
          <w:rFonts w:ascii="Times New Roman" w:hAnsi="Times New Roman" w:cs="Times New Roman"/>
        </w:rPr>
        <w:t xml:space="preserve">, L. D. C. </w:t>
      </w:r>
      <w:proofErr w:type="spellStart"/>
      <w:r w:rsidRPr="00AA0A1E">
        <w:rPr>
          <w:rFonts w:ascii="Times New Roman" w:hAnsi="Times New Roman" w:cs="Times New Roman"/>
        </w:rPr>
        <w:t>Fishpool</w:t>
      </w:r>
      <w:proofErr w:type="spellEnd"/>
      <w:r w:rsidRPr="00AA0A1E">
        <w:rPr>
          <w:rFonts w:ascii="Times New Roman" w:hAnsi="Times New Roman" w:cs="Times New Roman"/>
        </w:rPr>
        <w:t xml:space="preserve">, R. A. Fuller, J. </w:t>
      </w:r>
      <w:proofErr w:type="spellStart"/>
      <w:r w:rsidRPr="00AA0A1E">
        <w:rPr>
          <w:rFonts w:ascii="Times New Roman" w:hAnsi="Times New Roman" w:cs="Times New Roman"/>
        </w:rPr>
        <w:t>Geldmann</w:t>
      </w:r>
      <w:proofErr w:type="spellEnd"/>
      <w:r w:rsidRPr="00AA0A1E">
        <w:rPr>
          <w:rFonts w:ascii="Times New Roman" w:hAnsi="Times New Roman" w:cs="Times New Roman"/>
        </w:rPr>
        <w:t xml:space="preserve">, H. Harwell, C. Hilton-Taylor, M. Hoffmann, A. </w:t>
      </w:r>
      <w:proofErr w:type="spellStart"/>
      <w:r w:rsidRPr="00AA0A1E">
        <w:rPr>
          <w:rFonts w:ascii="Times New Roman" w:hAnsi="Times New Roman" w:cs="Times New Roman"/>
        </w:rPr>
        <w:t>Joolia</w:t>
      </w:r>
      <w:proofErr w:type="spellEnd"/>
      <w:r w:rsidRPr="00AA0A1E">
        <w:rPr>
          <w:rFonts w:ascii="Times New Roman" w:hAnsi="Times New Roman" w:cs="Times New Roman"/>
        </w:rPr>
        <w:t xml:space="preserve">, L. Joppa, N. Kingston, I. May, A. Milam, B. </w:t>
      </w:r>
      <w:proofErr w:type="spellStart"/>
      <w:r w:rsidRPr="00AA0A1E">
        <w:rPr>
          <w:rFonts w:ascii="Times New Roman" w:hAnsi="Times New Roman" w:cs="Times New Roman"/>
        </w:rPr>
        <w:t>Polidoro</w:t>
      </w:r>
      <w:proofErr w:type="spellEnd"/>
      <w:r w:rsidRPr="00AA0A1E">
        <w:rPr>
          <w:rFonts w:ascii="Times New Roman" w:hAnsi="Times New Roman" w:cs="Times New Roman"/>
        </w:rPr>
        <w:t xml:space="preserve">, G. Ralph, N. Richman, C. </w:t>
      </w:r>
      <w:proofErr w:type="spellStart"/>
      <w:r w:rsidRPr="00AA0A1E">
        <w:rPr>
          <w:rFonts w:ascii="Times New Roman" w:hAnsi="Times New Roman" w:cs="Times New Roman"/>
        </w:rPr>
        <w:t>Rondinini</w:t>
      </w:r>
      <w:proofErr w:type="spellEnd"/>
      <w:r w:rsidRPr="00AA0A1E">
        <w:rPr>
          <w:rFonts w:ascii="Times New Roman" w:hAnsi="Times New Roman" w:cs="Times New Roman"/>
        </w:rPr>
        <w:t xml:space="preserve">, D. B. </w:t>
      </w:r>
      <w:proofErr w:type="spellStart"/>
      <w:r w:rsidRPr="00AA0A1E">
        <w:rPr>
          <w:rFonts w:ascii="Times New Roman" w:hAnsi="Times New Roman" w:cs="Times New Roman"/>
        </w:rPr>
        <w:t>Segan</w:t>
      </w:r>
      <w:proofErr w:type="spellEnd"/>
      <w:r w:rsidRPr="00AA0A1E">
        <w:rPr>
          <w:rFonts w:ascii="Times New Roman" w:hAnsi="Times New Roman" w:cs="Times New Roman"/>
        </w:rPr>
        <w:t xml:space="preserve">, B. </w:t>
      </w:r>
      <w:proofErr w:type="spellStart"/>
      <w:r w:rsidRPr="00AA0A1E">
        <w:rPr>
          <w:rFonts w:ascii="Times New Roman" w:hAnsi="Times New Roman" w:cs="Times New Roman"/>
        </w:rPr>
        <w:t>Skolnik</w:t>
      </w:r>
      <w:proofErr w:type="spellEnd"/>
      <w:r w:rsidRPr="00AA0A1E">
        <w:rPr>
          <w:rFonts w:ascii="Times New Roman" w:hAnsi="Times New Roman" w:cs="Times New Roman"/>
        </w:rPr>
        <w:t xml:space="preserve">, M. D. Spalding, S. N. Stuart, A. </w:t>
      </w:r>
      <w:r w:rsidRPr="00AA0A1E">
        <w:rPr>
          <w:rFonts w:ascii="Times New Roman" w:hAnsi="Times New Roman" w:cs="Times New Roman"/>
        </w:rPr>
        <w:lastRenderedPageBreak/>
        <w:t>Symes, J. Taylor, P. Visconti, J. E. M. Watson, L. Wood, and N. D. Burgess. 2015. Shortfalls and Solutions for Meeting National and Global Conservation Area Targets. Conservation Letters 8:329–337.</w:t>
      </w:r>
    </w:p>
    <w:p w14:paraId="051F4742" w14:textId="77777777" w:rsidR="00C60D71" w:rsidRPr="00AA0A1E" w:rsidRDefault="00B16883">
      <w:pPr>
        <w:pStyle w:val="Bibliography"/>
        <w:rPr>
          <w:rFonts w:ascii="Times New Roman" w:hAnsi="Times New Roman" w:cs="Times New Roman"/>
        </w:rPr>
      </w:pPr>
      <w:bookmarkStart w:id="187" w:name="ref-cbd2004"/>
      <w:bookmarkEnd w:id="186"/>
      <w:r w:rsidRPr="00AA0A1E">
        <w:rPr>
          <w:rFonts w:ascii="Times New Roman" w:hAnsi="Times New Roman" w:cs="Times New Roman"/>
        </w:rPr>
        <w:t xml:space="preserve">CBD. 2004. CoP 7 decision VII/30. Strategic plan: future evaluation of progress. Goal </w:t>
      </w:r>
      <w:proofErr w:type="gramStart"/>
      <w:r w:rsidRPr="00AA0A1E">
        <w:rPr>
          <w:rFonts w:ascii="Times New Roman" w:hAnsi="Times New Roman" w:cs="Times New Roman"/>
        </w:rPr>
        <w:t>1  promote</w:t>
      </w:r>
      <w:proofErr w:type="gramEnd"/>
      <w:r w:rsidRPr="00AA0A1E">
        <w:rPr>
          <w:rFonts w:ascii="Times New Roman" w:hAnsi="Times New Roman" w:cs="Times New Roman"/>
        </w:rPr>
        <w:t xml:space="preserve"> the conservation of the biological diversity of ecosystems, habitats and biomes; Target 1.1.</w:t>
      </w:r>
    </w:p>
    <w:p w14:paraId="1BFD68F9" w14:textId="77777777" w:rsidR="00C60D71" w:rsidRPr="00AA0A1E" w:rsidRDefault="00B16883">
      <w:pPr>
        <w:pStyle w:val="Bibliography"/>
        <w:rPr>
          <w:rFonts w:ascii="Times New Roman" w:hAnsi="Times New Roman" w:cs="Times New Roman"/>
        </w:rPr>
      </w:pPr>
      <w:bookmarkStart w:id="188" w:name="ref-cbd2010"/>
      <w:bookmarkEnd w:id="187"/>
      <w:r w:rsidRPr="00AA0A1E">
        <w:rPr>
          <w:rFonts w:ascii="Times New Roman" w:hAnsi="Times New Roman" w:cs="Times New Roman"/>
        </w:rPr>
        <w:t xml:space="preserve">CBD. 2010. The strategic plan for biodiversity 2011-2020 and the Aichi biodiversity </w:t>
      </w:r>
      <w:proofErr w:type="spellStart"/>
      <w:r w:rsidRPr="00AA0A1E">
        <w:rPr>
          <w:rFonts w:ascii="Times New Roman" w:hAnsi="Times New Roman" w:cs="Times New Roman"/>
        </w:rPr>
        <w:t>targests</w:t>
      </w:r>
      <w:proofErr w:type="spellEnd"/>
      <w:r w:rsidRPr="00AA0A1E">
        <w:rPr>
          <w:rFonts w:ascii="Times New Roman" w:hAnsi="Times New Roman" w:cs="Times New Roman"/>
        </w:rPr>
        <w:t>.</w:t>
      </w:r>
    </w:p>
    <w:p w14:paraId="63B0E28F" w14:textId="77777777" w:rsidR="00C60D71" w:rsidRPr="00AA0A1E" w:rsidRDefault="00B16883">
      <w:pPr>
        <w:pStyle w:val="Bibliography"/>
        <w:rPr>
          <w:rFonts w:ascii="Times New Roman" w:hAnsi="Times New Roman" w:cs="Times New Roman"/>
        </w:rPr>
      </w:pPr>
      <w:bookmarkStart w:id="189" w:name="X6ede1345f78adbcea9caca3b2bc4ef49bb81d2c"/>
      <w:bookmarkEnd w:id="188"/>
      <w:r w:rsidRPr="00AA0A1E">
        <w:rPr>
          <w:rFonts w:ascii="Times New Roman" w:hAnsi="Times New Roman" w:cs="Times New Roman"/>
        </w:rPr>
        <w:t>Chape, S., J. Harrison, M. Spalding, and I. Lysenko. 2005. Measuring the extent and effectiveness of protected areas as an indicator for meeting global biodiversity targets. Philosophical Transactions of the Royal Society B: Biological Sciences 360:443–455.</w:t>
      </w:r>
    </w:p>
    <w:p w14:paraId="13F07A71" w14:textId="6F111D07" w:rsidR="00C60D71" w:rsidRDefault="00B16883">
      <w:pPr>
        <w:pStyle w:val="Bibliography"/>
        <w:rPr>
          <w:ins w:id="190" w:author="Muise, Evan [2]" w:date="2022-01-03T13:21:00Z"/>
          <w:rFonts w:ascii="Times New Roman" w:hAnsi="Times New Roman" w:cs="Times New Roman"/>
        </w:rPr>
      </w:pPr>
      <w:bookmarkStart w:id="191" w:name="ref-christensen2009"/>
      <w:bookmarkEnd w:id="189"/>
      <w:r w:rsidRPr="00AA0A1E">
        <w:rPr>
          <w:rFonts w:ascii="Times New Roman" w:hAnsi="Times New Roman" w:cs="Times New Roman"/>
        </w:rPr>
        <w:t xml:space="preserve">Christensen, V., Z. </w:t>
      </w:r>
      <w:proofErr w:type="spellStart"/>
      <w:r w:rsidRPr="00AA0A1E">
        <w:rPr>
          <w:rFonts w:ascii="Times New Roman" w:hAnsi="Times New Roman" w:cs="Times New Roman"/>
        </w:rPr>
        <w:t>Ferdaña</w:t>
      </w:r>
      <w:proofErr w:type="spellEnd"/>
      <w:r w:rsidRPr="00AA0A1E">
        <w:rPr>
          <w:rFonts w:ascii="Times New Roman" w:hAnsi="Times New Roman" w:cs="Times New Roman"/>
        </w:rPr>
        <w:t xml:space="preserve">, and J. </w:t>
      </w:r>
      <w:proofErr w:type="spellStart"/>
      <w:r w:rsidRPr="00AA0A1E">
        <w:rPr>
          <w:rFonts w:ascii="Times New Roman" w:hAnsi="Times New Roman" w:cs="Times New Roman"/>
        </w:rPr>
        <w:t>Steenbeek</w:t>
      </w:r>
      <w:proofErr w:type="spellEnd"/>
      <w:r w:rsidRPr="00AA0A1E">
        <w:rPr>
          <w:rFonts w:ascii="Times New Roman" w:hAnsi="Times New Roman" w:cs="Times New Roman"/>
        </w:rPr>
        <w:t xml:space="preserve">. 2009. Spatial optimization of protected area placement incorporating ecological, </w:t>
      </w:r>
      <w:proofErr w:type="gramStart"/>
      <w:r w:rsidRPr="00AA0A1E">
        <w:rPr>
          <w:rFonts w:ascii="Times New Roman" w:hAnsi="Times New Roman" w:cs="Times New Roman"/>
        </w:rPr>
        <w:t>social</w:t>
      </w:r>
      <w:proofErr w:type="gramEnd"/>
      <w:r w:rsidRPr="00AA0A1E">
        <w:rPr>
          <w:rFonts w:ascii="Times New Roman" w:hAnsi="Times New Roman" w:cs="Times New Roman"/>
        </w:rPr>
        <w:t xml:space="preserve"> and </w:t>
      </w:r>
      <w:proofErr w:type="spellStart"/>
      <w:r w:rsidRPr="00AA0A1E">
        <w:rPr>
          <w:rFonts w:ascii="Times New Roman" w:hAnsi="Times New Roman" w:cs="Times New Roman"/>
        </w:rPr>
        <w:t>economical</w:t>
      </w:r>
      <w:proofErr w:type="spellEnd"/>
      <w:r w:rsidRPr="00AA0A1E">
        <w:rPr>
          <w:rFonts w:ascii="Times New Roman" w:hAnsi="Times New Roman" w:cs="Times New Roman"/>
        </w:rPr>
        <w:t xml:space="preserve"> criteria. Ecological Modelling 220:2583–2593.</w:t>
      </w:r>
    </w:p>
    <w:p w14:paraId="7E937A18" w14:textId="680C9A35" w:rsidR="005100D3" w:rsidRPr="005100D3" w:rsidRDefault="005100D3" w:rsidP="005100D3">
      <w:pPr>
        <w:pStyle w:val="Bibliography"/>
      </w:pPr>
      <w:bookmarkStart w:id="192" w:name="ref-coadMeasuringImpactProtected2015"/>
      <w:ins w:id="193" w:author="Muise, Evan [2]" w:date="2022-01-03T13:21:00Z">
        <w:r>
          <w:t xml:space="preserve">Coad, L., F. </w:t>
        </w:r>
        <w:proofErr w:type="spellStart"/>
        <w:r>
          <w:t>Leverington</w:t>
        </w:r>
        <w:proofErr w:type="spellEnd"/>
        <w:r>
          <w:t xml:space="preserve">, K. Knights, J. </w:t>
        </w:r>
        <w:proofErr w:type="spellStart"/>
        <w:r>
          <w:t>Geldmann</w:t>
        </w:r>
        <w:proofErr w:type="spellEnd"/>
        <w:r>
          <w:t xml:space="preserve">, A. </w:t>
        </w:r>
        <w:proofErr w:type="spellStart"/>
        <w:r>
          <w:t>Eassom</w:t>
        </w:r>
        <w:proofErr w:type="spellEnd"/>
        <w:r>
          <w:t xml:space="preserve">, V. </w:t>
        </w:r>
        <w:proofErr w:type="spellStart"/>
        <w:r>
          <w:t>Kapos</w:t>
        </w:r>
        <w:proofErr w:type="spellEnd"/>
        <w:r>
          <w:t xml:space="preserve">, N. Kingston, M. de Lima, C. Zamora, I. </w:t>
        </w:r>
        <w:proofErr w:type="spellStart"/>
        <w:r>
          <w:t>Cuardros</w:t>
        </w:r>
        <w:proofErr w:type="spellEnd"/>
        <w:r>
          <w:t>, C. Nolte, N. D. Burgess, and M. Hockings. 2015. Measuring impact of protected area management interventions: Current and future use of the global database of protected area management effectiveness. Philosophical Transactions of the Royal Society B: Biological Sciences 370:20140281.</w:t>
        </w:r>
      </w:ins>
      <w:bookmarkEnd w:id="192"/>
    </w:p>
    <w:p w14:paraId="0B960983" w14:textId="77777777" w:rsidR="00C60D71" w:rsidRPr="00AA0A1E" w:rsidRDefault="00B16883">
      <w:pPr>
        <w:pStyle w:val="Bibliography"/>
        <w:rPr>
          <w:rFonts w:ascii="Times New Roman" w:hAnsi="Times New Roman" w:cs="Times New Roman"/>
        </w:rPr>
      </w:pPr>
      <w:bookmarkStart w:id="194" w:name="ref-cohen2004"/>
      <w:bookmarkEnd w:id="191"/>
      <w:r w:rsidRPr="00AA0A1E">
        <w:rPr>
          <w:rFonts w:ascii="Times New Roman" w:hAnsi="Times New Roman" w:cs="Times New Roman"/>
        </w:rPr>
        <w:t xml:space="preserve">Cohen, W. B., and S. N. </w:t>
      </w:r>
      <w:proofErr w:type="spellStart"/>
      <w:r w:rsidRPr="00AA0A1E">
        <w:rPr>
          <w:rFonts w:ascii="Times New Roman" w:hAnsi="Times New Roman" w:cs="Times New Roman"/>
        </w:rPr>
        <w:t>Goward</w:t>
      </w:r>
      <w:proofErr w:type="spellEnd"/>
      <w:r w:rsidRPr="00AA0A1E">
        <w:rPr>
          <w:rFonts w:ascii="Times New Roman" w:hAnsi="Times New Roman" w:cs="Times New Roman"/>
        </w:rPr>
        <w:t>. 2004. Landsat’s role in ecological applications of remote sensing. Bioscience 54:535–545.</w:t>
      </w:r>
    </w:p>
    <w:p w14:paraId="15F78C82" w14:textId="77777777" w:rsidR="00C60D71" w:rsidRPr="00AA0A1E" w:rsidRDefault="00B16883">
      <w:pPr>
        <w:pStyle w:val="Bibliography"/>
        <w:rPr>
          <w:rFonts w:ascii="Times New Roman" w:hAnsi="Times New Roman" w:cs="Times New Roman"/>
        </w:rPr>
      </w:pPr>
      <w:bookmarkStart w:id="195" w:name="ref-defries2005"/>
      <w:bookmarkEnd w:id="194"/>
      <w:proofErr w:type="spellStart"/>
      <w:r w:rsidRPr="00AA0A1E">
        <w:rPr>
          <w:rFonts w:ascii="Times New Roman" w:hAnsi="Times New Roman" w:cs="Times New Roman"/>
        </w:rPr>
        <w:t>Defries</w:t>
      </w:r>
      <w:proofErr w:type="spellEnd"/>
      <w:r w:rsidRPr="00AA0A1E">
        <w:rPr>
          <w:rFonts w:ascii="Times New Roman" w:hAnsi="Times New Roman" w:cs="Times New Roman"/>
        </w:rPr>
        <w:t>, R., A. Hansen, A. Newton, and M. Hansen. 2005. Increasing isolation of protected areas in tropical forests over the past twenty years. Ecological Applications 15:19–26.</w:t>
      </w:r>
    </w:p>
    <w:p w14:paraId="54D60741" w14:textId="77777777" w:rsidR="00C60D71" w:rsidRPr="00AA0A1E" w:rsidRDefault="00B16883">
      <w:pPr>
        <w:pStyle w:val="Bibliography"/>
        <w:rPr>
          <w:rFonts w:ascii="Times New Roman" w:hAnsi="Times New Roman" w:cs="Times New Roman"/>
        </w:rPr>
      </w:pPr>
      <w:bookmarkStart w:id="196" w:name="X17e0811f6574eb225794a756b706cd34aca5372"/>
      <w:bookmarkEnd w:id="195"/>
      <w:proofErr w:type="spellStart"/>
      <w:r w:rsidRPr="00AA0A1E">
        <w:rPr>
          <w:rFonts w:ascii="Times New Roman" w:hAnsi="Times New Roman" w:cs="Times New Roman"/>
        </w:rPr>
        <w:t>Dinerstein</w:t>
      </w:r>
      <w:proofErr w:type="spellEnd"/>
      <w:r w:rsidRPr="00AA0A1E">
        <w:rPr>
          <w:rFonts w:ascii="Times New Roman" w:hAnsi="Times New Roman" w:cs="Times New Roman"/>
        </w:rPr>
        <w:t xml:space="preserve">, E., D. Olson, A. Joshi, C. </w:t>
      </w:r>
      <w:proofErr w:type="spellStart"/>
      <w:r w:rsidRPr="00AA0A1E">
        <w:rPr>
          <w:rFonts w:ascii="Times New Roman" w:hAnsi="Times New Roman" w:cs="Times New Roman"/>
        </w:rPr>
        <w:t>Vynne</w:t>
      </w:r>
      <w:proofErr w:type="spellEnd"/>
      <w:r w:rsidRPr="00AA0A1E">
        <w:rPr>
          <w:rFonts w:ascii="Times New Roman" w:hAnsi="Times New Roman" w:cs="Times New Roman"/>
        </w:rPr>
        <w:t xml:space="preserve">, N. D. Burgess, E. </w:t>
      </w:r>
      <w:proofErr w:type="spellStart"/>
      <w:r w:rsidRPr="00AA0A1E">
        <w:rPr>
          <w:rFonts w:ascii="Times New Roman" w:hAnsi="Times New Roman" w:cs="Times New Roman"/>
        </w:rPr>
        <w:t>Wikramanayake</w:t>
      </w:r>
      <w:proofErr w:type="spellEnd"/>
      <w:r w:rsidRPr="00AA0A1E">
        <w:rPr>
          <w:rFonts w:ascii="Times New Roman" w:hAnsi="Times New Roman" w:cs="Times New Roman"/>
        </w:rPr>
        <w:t xml:space="preserve">, N. Hahn, S. Palminteri, P. </w:t>
      </w:r>
      <w:proofErr w:type="spellStart"/>
      <w:r w:rsidRPr="00AA0A1E">
        <w:rPr>
          <w:rFonts w:ascii="Times New Roman" w:hAnsi="Times New Roman" w:cs="Times New Roman"/>
        </w:rPr>
        <w:t>Hedao</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Noss</w:t>
      </w:r>
      <w:proofErr w:type="spellEnd"/>
      <w:r w:rsidRPr="00AA0A1E">
        <w:rPr>
          <w:rFonts w:ascii="Times New Roman" w:hAnsi="Times New Roman" w:cs="Times New Roman"/>
        </w:rPr>
        <w:t xml:space="preserve">, M. Hansen, H. Locke, E. C. Ellis, B. Jones, C. V. Barber, R. Hayes, C. </w:t>
      </w:r>
      <w:proofErr w:type="spellStart"/>
      <w:r w:rsidRPr="00AA0A1E">
        <w:rPr>
          <w:rFonts w:ascii="Times New Roman" w:hAnsi="Times New Roman" w:cs="Times New Roman"/>
        </w:rPr>
        <w:lastRenderedPageBreak/>
        <w:t>Kormos</w:t>
      </w:r>
      <w:proofErr w:type="spellEnd"/>
      <w:r w:rsidRPr="00AA0A1E">
        <w:rPr>
          <w:rFonts w:ascii="Times New Roman" w:hAnsi="Times New Roman" w:cs="Times New Roman"/>
        </w:rPr>
        <w:t xml:space="preserve">, V. Martin, E. Crist, W. </w:t>
      </w:r>
      <w:proofErr w:type="spellStart"/>
      <w:r w:rsidRPr="00AA0A1E">
        <w:rPr>
          <w:rFonts w:ascii="Times New Roman" w:hAnsi="Times New Roman" w:cs="Times New Roman"/>
        </w:rPr>
        <w:t>Sechrest</w:t>
      </w:r>
      <w:proofErr w:type="spellEnd"/>
      <w:r w:rsidRPr="00AA0A1E">
        <w:rPr>
          <w:rFonts w:ascii="Times New Roman" w:hAnsi="Times New Roman" w:cs="Times New Roman"/>
        </w:rPr>
        <w:t xml:space="preserve">, L. Price, J. E. M. Baillie, D. Weeden, K. Suckling, C. Davis, N. Sizer, R. Moore, D. </w:t>
      </w:r>
      <w:proofErr w:type="spellStart"/>
      <w:r w:rsidRPr="00AA0A1E">
        <w:rPr>
          <w:rFonts w:ascii="Times New Roman" w:hAnsi="Times New Roman" w:cs="Times New Roman"/>
        </w:rPr>
        <w:t>Thau</w:t>
      </w:r>
      <w:proofErr w:type="spellEnd"/>
      <w:r w:rsidRPr="00AA0A1E">
        <w:rPr>
          <w:rFonts w:ascii="Times New Roman" w:hAnsi="Times New Roman" w:cs="Times New Roman"/>
        </w:rPr>
        <w:t xml:space="preserve">, T. Birch, P. </w:t>
      </w:r>
      <w:proofErr w:type="spellStart"/>
      <w:r w:rsidRPr="00AA0A1E">
        <w:rPr>
          <w:rFonts w:ascii="Times New Roman" w:hAnsi="Times New Roman" w:cs="Times New Roman"/>
        </w:rPr>
        <w:t>Potapov</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Turubanova</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Tyukavina</w:t>
      </w:r>
      <w:proofErr w:type="spellEnd"/>
      <w:r w:rsidRPr="00AA0A1E">
        <w:rPr>
          <w:rFonts w:ascii="Times New Roman" w:hAnsi="Times New Roman" w:cs="Times New Roman"/>
        </w:rPr>
        <w:t xml:space="preserve">, N. de Souza, L. </w:t>
      </w:r>
      <w:proofErr w:type="spellStart"/>
      <w:r w:rsidRPr="00AA0A1E">
        <w:rPr>
          <w:rFonts w:ascii="Times New Roman" w:hAnsi="Times New Roman" w:cs="Times New Roman"/>
        </w:rPr>
        <w:t>Pintea</w:t>
      </w:r>
      <w:proofErr w:type="spellEnd"/>
      <w:r w:rsidRPr="00AA0A1E">
        <w:rPr>
          <w:rFonts w:ascii="Times New Roman" w:hAnsi="Times New Roman" w:cs="Times New Roman"/>
        </w:rPr>
        <w:t xml:space="preserve">, J. C. Brito, O. A. Llewellyn, A. G. Miller, A. </w:t>
      </w:r>
      <w:proofErr w:type="spellStart"/>
      <w:r w:rsidRPr="00AA0A1E">
        <w:rPr>
          <w:rFonts w:ascii="Times New Roman" w:hAnsi="Times New Roman" w:cs="Times New Roman"/>
        </w:rPr>
        <w:t>Patzelt</w:t>
      </w:r>
      <w:proofErr w:type="spellEnd"/>
      <w:r w:rsidRPr="00AA0A1E">
        <w:rPr>
          <w:rFonts w:ascii="Times New Roman" w:hAnsi="Times New Roman" w:cs="Times New Roman"/>
        </w:rPr>
        <w:t xml:space="preserve">, S. A. Ghazanfar, J. Timberlake, H. </w:t>
      </w:r>
      <w:proofErr w:type="spellStart"/>
      <w:r w:rsidRPr="00AA0A1E">
        <w:rPr>
          <w:rFonts w:ascii="Times New Roman" w:hAnsi="Times New Roman" w:cs="Times New Roman"/>
        </w:rPr>
        <w:t>Klöser</w:t>
      </w:r>
      <w:proofErr w:type="spellEnd"/>
      <w:r w:rsidRPr="00AA0A1E">
        <w:rPr>
          <w:rFonts w:ascii="Times New Roman" w:hAnsi="Times New Roman" w:cs="Times New Roman"/>
        </w:rPr>
        <w:t xml:space="preserve">, Y. </w:t>
      </w:r>
      <w:proofErr w:type="spellStart"/>
      <w:r w:rsidRPr="00AA0A1E">
        <w:rPr>
          <w:rFonts w:ascii="Times New Roman" w:hAnsi="Times New Roman" w:cs="Times New Roman"/>
        </w:rPr>
        <w:t>Shennan-Farpón</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Kindt</w:t>
      </w:r>
      <w:proofErr w:type="spellEnd"/>
      <w:r w:rsidRPr="00AA0A1E">
        <w:rPr>
          <w:rFonts w:ascii="Times New Roman" w:hAnsi="Times New Roman" w:cs="Times New Roman"/>
        </w:rPr>
        <w:t xml:space="preserve">, J.-P. B. </w:t>
      </w:r>
      <w:proofErr w:type="spellStart"/>
      <w:r w:rsidRPr="00AA0A1E">
        <w:rPr>
          <w:rFonts w:ascii="Times New Roman" w:hAnsi="Times New Roman" w:cs="Times New Roman"/>
        </w:rPr>
        <w:t>Lillesø</w:t>
      </w:r>
      <w:proofErr w:type="spellEnd"/>
      <w:r w:rsidRPr="00AA0A1E">
        <w:rPr>
          <w:rFonts w:ascii="Times New Roman" w:hAnsi="Times New Roman" w:cs="Times New Roman"/>
        </w:rPr>
        <w:t xml:space="preserve">, P. van </w:t>
      </w:r>
      <w:proofErr w:type="spellStart"/>
      <w:r w:rsidRPr="00AA0A1E">
        <w:rPr>
          <w:rFonts w:ascii="Times New Roman" w:hAnsi="Times New Roman" w:cs="Times New Roman"/>
        </w:rPr>
        <w:t>Breugel</w:t>
      </w:r>
      <w:proofErr w:type="spellEnd"/>
      <w:r w:rsidRPr="00AA0A1E">
        <w:rPr>
          <w:rFonts w:ascii="Times New Roman" w:hAnsi="Times New Roman" w:cs="Times New Roman"/>
        </w:rPr>
        <w:t xml:space="preserve">, L. </w:t>
      </w:r>
      <w:proofErr w:type="spellStart"/>
      <w:r w:rsidRPr="00AA0A1E">
        <w:rPr>
          <w:rFonts w:ascii="Times New Roman" w:hAnsi="Times New Roman" w:cs="Times New Roman"/>
        </w:rPr>
        <w:t>Graudal</w:t>
      </w:r>
      <w:proofErr w:type="spellEnd"/>
      <w:r w:rsidRPr="00AA0A1E">
        <w:rPr>
          <w:rFonts w:ascii="Times New Roman" w:hAnsi="Times New Roman" w:cs="Times New Roman"/>
        </w:rPr>
        <w:t xml:space="preserve">, M. </w:t>
      </w:r>
      <w:proofErr w:type="spellStart"/>
      <w:r w:rsidRPr="00AA0A1E">
        <w:rPr>
          <w:rFonts w:ascii="Times New Roman" w:hAnsi="Times New Roman" w:cs="Times New Roman"/>
        </w:rPr>
        <w:t>Voge</w:t>
      </w:r>
      <w:proofErr w:type="spellEnd"/>
      <w:r w:rsidRPr="00AA0A1E">
        <w:rPr>
          <w:rFonts w:ascii="Times New Roman" w:hAnsi="Times New Roman" w:cs="Times New Roman"/>
        </w:rPr>
        <w:t>, K. F. Al-</w:t>
      </w:r>
      <w:proofErr w:type="spellStart"/>
      <w:r w:rsidRPr="00AA0A1E">
        <w:rPr>
          <w:rFonts w:ascii="Times New Roman" w:hAnsi="Times New Roman" w:cs="Times New Roman"/>
        </w:rPr>
        <w:t>Shammari</w:t>
      </w:r>
      <w:proofErr w:type="spellEnd"/>
      <w:r w:rsidRPr="00AA0A1E">
        <w:rPr>
          <w:rFonts w:ascii="Times New Roman" w:hAnsi="Times New Roman" w:cs="Times New Roman"/>
        </w:rPr>
        <w:t xml:space="preserve">, and M. Saleem. 2017. An Ecoregion-Based Approach to Protecting Half the Terrestrial Realm. </w:t>
      </w:r>
      <w:proofErr w:type="spellStart"/>
      <w:r w:rsidRPr="00AA0A1E">
        <w:rPr>
          <w:rFonts w:ascii="Times New Roman" w:hAnsi="Times New Roman" w:cs="Times New Roman"/>
        </w:rPr>
        <w:t>BioScience</w:t>
      </w:r>
      <w:proofErr w:type="spellEnd"/>
      <w:r w:rsidRPr="00AA0A1E">
        <w:rPr>
          <w:rFonts w:ascii="Times New Roman" w:hAnsi="Times New Roman" w:cs="Times New Roman"/>
        </w:rPr>
        <w:t xml:space="preserve"> 67:534–545.</w:t>
      </w:r>
    </w:p>
    <w:p w14:paraId="31E13303" w14:textId="77777777" w:rsidR="00C60D71" w:rsidRPr="00AA0A1E" w:rsidRDefault="00B16883">
      <w:pPr>
        <w:pStyle w:val="Bibliography"/>
        <w:rPr>
          <w:rFonts w:ascii="Times New Roman" w:hAnsi="Times New Roman" w:cs="Times New Roman"/>
        </w:rPr>
      </w:pPr>
      <w:bookmarkStart w:id="197" w:name="ref-dinerstein2019"/>
      <w:bookmarkEnd w:id="196"/>
      <w:proofErr w:type="spellStart"/>
      <w:r w:rsidRPr="00AA0A1E">
        <w:rPr>
          <w:rFonts w:ascii="Times New Roman" w:hAnsi="Times New Roman" w:cs="Times New Roman"/>
        </w:rPr>
        <w:t>Dinerstein</w:t>
      </w:r>
      <w:proofErr w:type="spellEnd"/>
      <w:r w:rsidRPr="00AA0A1E">
        <w:rPr>
          <w:rFonts w:ascii="Times New Roman" w:hAnsi="Times New Roman" w:cs="Times New Roman"/>
        </w:rPr>
        <w:t xml:space="preserve">, E., C. </w:t>
      </w:r>
      <w:proofErr w:type="spellStart"/>
      <w:r w:rsidRPr="00AA0A1E">
        <w:rPr>
          <w:rFonts w:ascii="Times New Roman" w:hAnsi="Times New Roman" w:cs="Times New Roman"/>
        </w:rPr>
        <w:t>Vynne</w:t>
      </w:r>
      <w:proofErr w:type="spellEnd"/>
      <w:r w:rsidRPr="00AA0A1E">
        <w:rPr>
          <w:rFonts w:ascii="Times New Roman" w:hAnsi="Times New Roman" w:cs="Times New Roman"/>
        </w:rPr>
        <w:t xml:space="preserve">, E. Sala, A. R. Joshi, S. Fernando, T. E. Lovejoy, J. Mayorga, D. Olson, G. P. Asner, J. E. M. Baillie, N. D. Burgess, K. Burkart, R. F. </w:t>
      </w:r>
      <w:proofErr w:type="spellStart"/>
      <w:r w:rsidRPr="00AA0A1E">
        <w:rPr>
          <w:rFonts w:ascii="Times New Roman" w:hAnsi="Times New Roman" w:cs="Times New Roman"/>
        </w:rPr>
        <w:t>Noss</w:t>
      </w:r>
      <w:proofErr w:type="spellEnd"/>
      <w:r w:rsidRPr="00AA0A1E">
        <w:rPr>
          <w:rFonts w:ascii="Times New Roman" w:hAnsi="Times New Roman" w:cs="Times New Roman"/>
        </w:rPr>
        <w:t xml:space="preserve">, Y. P. Zhang, A. </w:t>
      </w:r>
      <w:proofErr w:type="spellStart"/>
      <w:r w:rsidRPr="00AA0A1E">
        <w:rPr>
          <w:rFonts w:ascii="Times New Roman" w:hAnsi="Times New Roman" w:cs="Times New Roman"/>
        </w:rPr>
        <w:t>Baccini</w:t>
      </w:r>
      <w:proofErr w:type="spellEnd"/>
      <w:r w:rsidRPr="00AA0A1E">
        <w:rPr>
          <w:rFonts w:ascii="Times New Roman" w:hAnsi="Times New Roman" w:cs="Times New Roman"/>
        </w:rPr>
        <w:t xml:space="preserve">, T. Birch, N. Hahn, L. N. Joppa, and E. </w:t>
      </w:r>
      <w:proofErr w:type="spellStart"/>
      <w:r w:rsidRPr="00AA0A1E">
        <w:rPr>
          <w:rFonts w:ascii="Times New Roman" w:hAnsi="Times New Roman" w:cs="Times New Roman"/>
        </w:rPr>
        <w:t>Wikramanayake</w:t>
      </w:r>
      <w:proofErr w:type="spellEnd"/>
      <w:r w:rsidRPr="00AA0A1E">
        <w:rPr>
          <w:rFonts w:ascii="Times New Roman" w:hAnsi="Times New Roman" w:cs="Times New Roman"/>
        </w:rPr>
        <w:t xml:space="preserve">. 2019. A Global Deal </w:t>
      </w:r>
      <w:proofErr w:type="gramStart"/>
      <w:r w:rsidRPr="00AA0A1E">
        <w:rPr>
          <w:rFonts w:ascii="Times New Roman" w:hAnsi="Times New Roman" w:cs="Times New Roman"/>
        </w:rPr>
        <w:t>For</w:t>
      </w:r>
      <w:proofErr w:type="gramEnd"/>
      <w:r w:rsidRPr="00AA0A1E">
        <w:rPr>
          <w:rFonts w:ascii="Times New Roman" w:hAnsi="Times New Roman" w:cs="Times New Roman"/>
        </w:rPr>
        <w:t xml:space="preserve"> Nature: Guiding principles, milestones, and targets. Science Advances </w:t>
      </w:r>
      <w:proofErr w:type="gramStart"/>
      <w:r w:rsidRPr="00AA0A1E">
        <w:rPr>
          <w:rFonts w:ascii="Times New Roman" w:hAnsi="Times New Roman" w:cs="Times New Roman"/>
        </w:rPr>
        <w:t>5:eaaw</w:t>
      </w:r>
      <w:proofErr w:type="gramEnd"/>
      <w:r w:rsidRPr="00AA0A1E">
        <w:rPr>
          <w:rFonts w:ascii="Times New Roman" w:hAnsi="Times New Roman" w:cs="Times New Roman"/>
        </w:rPr>
        <w:t>2869.</w:t>
      </w:r>
    </w:p>
    <w:p w14:paraId="276ED13C" w14:textId="77777777" w:rsidR="00C60D71" w:rsidRPr="00AA0A1E" w:rsidRDefault="00B16883">
      <w:pPr>
        <w:pStyle w:val="Bibliography"/>
        <w:rPr>
          <w:rFonts w:ascii="Times New Roman" w:hAnsi="Times New Roman" w:cs="Times New Roman"/>
        </w:rPr>
      </w:pPr>
      <w:bookmarkStart w:id="198" w:name="ref-dubayahGlobalEcosystemDynamics2020"/>
      <w:bookmarkEnd w:id="197"/>
      <w:proofErr w:type="spellStart"/>
      <w:r w:rsidRPr="00AA0A1E">
        <w:rPr>
          <w:rFonts w:ascii="Times New Roman" w:hAnsi="Times New Roman" w:cs="Times New Roman"/>
        </w:rPr>
        <w:t>Dubayah</w:t>
      </w:r>
      <w:proofErr w:type="spellEnd"/>
      <w:r w:rsidRPr="00AA0A1E">
        <w:rPr>
          <w:rFonts w:ascii="Times New Roman" w:hAnsi="Times New Roman" w:cs="Times New Roman"/>
        </w:rPr>
        <w:t xml:space="preserve">, R., J. B. Blair, S. Goetz, L. </w:t>
      </w:r>
      <w:proofErr w:type="spellStart"/>
      <w:r w:rsidRPr="00AA0A1E">
        <w:rPr>
          <w:rFonts w:ascii="Times New Roman" w:hAnsi="Times New Roman" w:cs="Times New Roman"/>
        </w:rPr>
        <w:t>Fatoyinbo</w:t>
      </w:r>
      <w:proofErr w:type="spellEnd"/>
      <w:r w:rsidRPr="00AA0A1E">
        <w:rPr>
          <w:rFonts w:ascii="Times New Roman" w:hAnsi="Times New Roman" w:cs="Times New Roman"/>
        </w:rPr>
        <w:t xml:space="preserve">, M. Hansen, S. Healey, M. </w:t>
      </w:r>
      <w:proofErr w:type="spellStart"/>
      <w:r w:rsidRPr="00AA0A1E">
        <w:rPr>
          <w:rFonts w:ascii="Times New Roman" w:hAnsi="Times New Roman" w:cs="Times New Roman"/>
        </w:rPr>
        <w:t>Hofton</w:t>
      </w:r>
      <w:proofErr w:type="spellEnd"/>
      <w:r w:rsidRPr="00AA0A1E">
        <w:rPr>
          <w:rFonts w:ascii="Times New Roman" w:hAnsi="Times New Roman" w:cs="Times New Roman"/>
        </w:rPr>
        <w:t xml:space="preserve">, G. Hurtt, J. Kellner, S. </w:t>
      </w:r>
      <w:proofErr w:type="spellStart"/>
      <w:r w:rsidRPr="00AA0A1E">
        <w:rPr>
          <w:rFonts w:ascii="Times New Roman" w:hAnsi="Times New Roman" w:cs="Times New Roman"/>
        </w:rPr>
        <w:t>Luthcke</w:t>
      </w:r>
      <w:proofErr w:type="spellEnd"/>
      <w:r w:rsidRPr="00AA0A1E">
        <w:rPr>
          <w:rFonts w:ascii="Times New Roman" w:hAnsi="Times New Roman" w:cs="Times New Roman"/>
        </w:rPr>
        <w:t xml:space="preserve">, J. </w:t>
      </w:r>
      <w:proofErr w:type="spellStart"/>
      <w:r w:rsidRPr="00AA0A1E">
        <w:rPr>
          <w:rFonts w:ascii="Times New Roman" w:hAnsi="Times New Roman" w:cs="Times New Roman"/>
        </w:rPr>
        <w:t>Armston</w:t>
      </w:r>
      <w:proofErr w:type="spellEnd"/>
      <w:r w:rsidRPr="00AA0A1E">
        <w:rPr>
          <w:rFonts w:ascii="Times New Roman" w:hAnsi="Times New Roman" w:cs="Times New Roman"/>
        </w:rPr>
        <w:t xml:space="preserve">, H. Tang, L. Duncanson, S. Hancock, P. Jantz, S. </w:t>
      </w:r>
      <w:proofErr w:type="spellStart"/>
      <w:r w:rsidRPr="00AA0A1E">
        <w:rPr>
          <w:rFonts w:ascii="Times New Roman" w:hAnsi="Times New Roman" w:cs="Times New Roman"/>
        </w:rPr>
        <w:t>Marselis</w:t>
      </w:r>
      <w:proofErr w:type="spellEnd"/>
      <w:r w:rsidRPr="00AA0A1E">
        <w:rPr>
          <w:rFonts w:ascii="Times New Roman" w:hAnsi="Times New Roman" w:cs="Times New Roman"/>
        </w:rPr>
        <w:t>, P. L. Patterson, W. Qi, and C. Silva. 2020. The Global Ecosystem Dynamics Investigation: High-resolution laser ranging of the Earth’s forests and topography. Science of Remote Sensing 1:100002.</w:t>
      </w:r>
    </w:p>
    <w:p w14:paraId="615DA7C9" w14:textId="1DF2121F" w:rsidR="00C60D71" w:rsidRDefault="00B16883">
      <w:pPr>
        <w:pStyle w:val="Bibliography"/>
        <w:rPr>
          <w:ins w:id="199" w:author="Muise, Evan [2]" w:date="2022-01-03T13:23:00Z"/>
          <w:rFonts w:ascii="Times New Roman" w:hAnsi="Times New Roman" w:cs="Times New Roman"/>
        </w:rPr>
      </w:pPr>
      <w:bookmarkStart w:id="200" w:name="ref-eccc2021"/>
      <w:bookmarkEnd w:id="198"/>
      <w:r w:rsidRPr="00AA0A1E">
        <w:rPr>
          <w:rFonts w:ascii="Times New Roman" w:hAnsi="Times New Roman" w:cs="Times New Roman"/>
        </w:rPr>
        <w:t>ECCC. 2021, May 3. Canada Target 1 Challenge.</w:t>
      </w:r>
    </w:p>
    <w:p w14:paraId="6AAE007B" w14:textId="40AA1800" w:rsidR="005100D3" w:rsidRPr="00AA0A1E" w:rsidRDefault="005100D3" w:rsidP="005100D3">
      <w:pPr>
        <w:pStyle w:val="Bibliography"/>
        <w:rPr>
          <w:rFonts w:ascii="Times New Roman" w:hAnsi="Times New Roman" w:cs="Times New Roman"/>
        </w:rPr>
      </w:pPr>
      <w:bookmarkStart w:id="201" w:name="ref-eklundWhatConstitutesUseful2019"/>
      <w:ins w:id="202" w:author="Muise, Evan [2]" w:date="2022-01-03T13:23:00Z">
        <w:r w:rsidRPr="0038485A">
          <w:rPr>
            <w:rFonts w:ascii="Times New Roman" w:hAnsi="Times New Roman" w:cs="Times New Roman"/>
          </w:rPr>
          <w:t xml:space="preserve">Eklund, J., L. Coad, J. </w:t>
        </w:r>
        <w:proofErr w:type="spellStart"/>
        <w:r w:rsidRPr="0038485A">
          <w:rPr>
            <w:rFonts w:ascii="Times New Roman" w:hAnsi="Times New Roman" w:cs="Times New Roman"/>
          </w:rPr>
          <w:t>Geldmann</w:t>
        </w:r>
        <w:proofErr w:type="spellEnd"/>
        <w:r w:rsidRPr="0038485A">
          <w:rPr>
            <w:rFonts w:ascii="Times New Roman" w:hAnsi="Times New Roman" w:cs="Times New Roman"/>
          </w:rPr>
          <w:t xml:space="preserve">, and M. Cabeza. 2019. What constitutes a useful measure of protected area effectiveness? A case study of management inputs and protected area impacts in Madagascar. Conservation Science and Practice </w:t>
        </w:r>
        <w:proofErr w:type="gramStart"/>
        <w:r w:rsidRPr="0038485A">
          <w:rPr>
            <w:rFonts w:ascii="Times New Roman" w:hAnsi="Times New Roman" w:cs="Times New Roman"/>
          </w:rPr>
          <w:t>1:e</w:t>
        </w:r>
        <w:proofErr w:type="gramEnd"/>
        <w:r w:rsidRPr="0038485A">
          <w:rPr>
            <w:rFonts w:ascii="Times New Roman" w:hAnsi="Times New Roman" w:cs="Times New Roman"/>
          </w:rPr>
          <w:t>107.</w:t>
        </w:r>
      </w:ins>
      <w:bookmarkEnd w:id="201"/>
    </w:p>
    <w:p w14:paraId="60FAC4AD" w14:textId="77777777" w:rsidR="00C60D71" w:rsidRPr="00AA0A1E" w:rsidRDefault="00B16883">
      <w:pPr>
        <w:pStyle w:val="Bibliography"/>
        <w:rPr>
          <w:rFonts w:ascii="Times New Roman" w:hAnsi="Times New Roman" w:cs="Times New Roman"/>
        </w:rPr>
      </w:pPr>
      <w:bookmarkStart w:id="203" w:name="ref-environmentalreportingbc2016"/>
      <w:bookmarkEnd w:id="200"/>
      <w:r w:rsidRPr="00AA0A1E">
        <w:rPr>
          <w:rFonts w:ascii="Times New Roman" w:hAnsi="Times New Roman" w:cs="Times New Roman"/>
        </w:rPr>
        <w:t>Environmental Reporting BC. 2016. Protected Lands and Waters in British Columbia. http://www.env.gov.bc.ca/soe/indicators/land/protected-lands-and-waters.html.</w:t>
      </w:r>
    </w:p>
    <w:p w14:paraId="0F5807F4" w14:textId="60DD836B" w:rsidR="00C60D71" w:rsidRDefault="00B16883">
      <w:pPr>
        <w:pStyle w:val="Bibliography"/>
        <w:rPr>
          <w:ins w:id="204" w:author="Muise, Evan [2]" w:date="2022-01-03T13:24:00Z"/>
          <w:rFonts w:ascii="Times New Roman" w:hAnsi="Times New Roman" w:cs="Times New Roman"/>
        </w:rPr>
      </w:pPr>
      <w:bookmarkStart w:id="205" w:name="ref-feeley2005"/>
      <w:bookmarkEnd w:id="203"/>
      <w:r w:rsidRPr="00AA0A1E">
        <w:rPr>
          <w:rFonts w:ascii="Times New Roman" w:hAnsi="Times New Roman" w:cs="Times New Roman"/>
        </w:rPr>
        <w:lastRenderedPageBreak/>
        <w:t xml:space="preserve">Feeley, K. J., T. W. Gillespie, and J. W. </w:t>
      </w:r>
      <w:proofErr w:type="spellStart"/>
      <w:r w:rsidRPr="00AA0A1E">
        <w:rPr>
          <w:rFonts w:ascii="Times New Roman" w:hAnsi="Times New Roman" w:cs="Times New Roman"/>
        </w:rPr>
        <w:t>Terborgh</w:t>
      </w:r>
      <w:proofErr w:type="spellEnd"/>
      <w:r w:rsidRPr="00AA0A1E">
        <w:rPr>
          <w:rFonts w:ascii="Times New Roman" w:hAnsi="Times New Roman" w:cs="Times New Roman"/>
        </w:rPr>
        <w:t xml:space="preserve">. 2005. The Utility of Spectral Indices from Landsat ETM+ for Measuring the Structure and Composition of Tropical Dry Forests. </w:t>
      </w:r>
      <w:proofErr w:type="spellStart"/>
      <w:r w:rsidRPr="00AA0A1E">
        <w:rPr>
          <w:rFonts w:ascii="Times New Roman" w:hAnsi="Times New Roman" w:cs="Times New Roman"/>
        </w:rPr>
        <w:t>Biotropica</w:t>
      </w:r>
      <w:proofErr w:type="spellEnd"/>
      <w:r w:rsidRPr="00AA0A1E">
        <w:rPr>
          <w:rFonts w:ascii="Times New Roman" w:hAnsi="Times New Roman" w:cs="Times New Roman"/>
        </w:rPr>
        <w:t xml:space="preserve"> 37:508–519.</w:t>
      </w:r>
    </w:p>
    <w:p w14:paraId="2D0790CA" w14:textId="47CE6488" w:rsidR="005100D3" w:rsidRPr="00AA0A1E" w:rsidRDefault="005100D3" w:rsidP="005100D3">
      <w:pPr>
        <w:pStyle w:val="Bibliography"/>
        <w:rPr>
          <w:rFonts w:ascii="Times New Roman" w:hAnsi="Times New Roman" w:cs="Times New Roman"/>
        </w:rPr>
      </w:pPr>
      <w:bookmarkStart w:id="206" w:name="X5fde1a5d18695e714748ef6412eebb2f5447594"/>
      <w:ins w:id="207" w:author="Muise, Evan [2]" w:date="2022-01-03T13:24:00Z">
        <w:r w:rsidRPr="0038485A">
          <w:rPr>
            <w:rFonts w:ascii="Times New Roman" w:hAnsi="Times New Roman" w:cs="Times New Roman"/>
          </w:rPr>
          <w:t>Ferraro, P. J. 2009. Counterfactual thinking and impact evaluation in environmental policy. New Directions for Evaluation 2009:75–84.</w:t>
        </w:r>
      </w:ins>
      <w:bookmarkEnd w:id="206"/>
    </w:p>
    <w:p w14:paraId="3F35CCB8" w14:textId="77777777" w:rsidR="00C60D71" w:rsidRPr="00AA0A1E" w:rsidRDefault="00B16883">
      <w:pPr>
        <w:pStyle w:val="Bibliography"/>
        <w:rPr>
          <w:rFonts w:ascii="Times New Roman" w:hAnsi="Times New Roman" w:cs="Times New Roman"/>
        </w:rPr>
      </w:pPr>
      <w:bookmarkStart w:id="208" w:name="ref-fraserMonitoringLandCover2009"/>
      <w:bookmarkEnd w:id="205"/>
      <w:r w:rsidRPr="00AA0A1E">
        <w:rPr>
          <w:rFonts w:ascii="Times New Roman" w:hAnsi="Times New Roman" w:cs="Times New Roman"/>
        </w:rPr>
        <w:t xml:space="preserve">Fraser, R. H., I. Olthof, and D. </w:t>
      </w:r>
      <w:proofErr w:type="spellStart"/>
      <w:r w:rsidRPr="00AA0A1E">
        <w:rPr>
          <w:rFonts w:ascii="Times New Roman" w:hAnsi="Times New Roman" w:cs="Times New Roman"/>
        </w:rPr>
        <w:t>Pouliot</w:t>
      </w:r>
      <w:proofErr w:type="spellEnd"/>
      <w:r w:rsidRPr="00AA0A1E">
        <w:rPr>
          <w:rFonts w:ascii="Times New Roman" w:hAnsi="Times New Roman" w:cs="Times New Roman"/>
        </w:rPr>
        <w:t>. 2009. Monitoring land cover change and ecological integrity in Canada’s national parks. Remote Sensing of Environment 113:1397–1409.</w:t>
      </w:r>
    </w:p>
    <w:p w14:paraId="0DFB87B6" w14:textId="77777777" w:rsidR="00C60D71" w:rsidRPr="00AA0A1E" w:rsidRDefault="00B16883">
      <w:pPr>
        <w:pStyle w:val="Bibliography"/>
        <w:rPr>
          <w:rFonts w:ascii="Times New Roman" w:hAnsi="Times New Roman" w:cs="Times New Roman"/>
        </w:rPr>
      </w:pPr>
      <w:bookmarkStart w:id="209" w:name="ref-gao2014"/>
      <w:bookmarkEnd w:id="208"/>
      <w:r w:rsidRPr="00AA0A1E">
        <w:rPr>
          <w:rFonts w:ascii="Times New Roman" w:hAnsi="Times New Roman" w:cs="Times New Roman"/>
        </w:rPr>
        <w:t xml:space="preserve">Gao, T., M. </w:t>
      </w:r>
      <w:proofErr w:type="spellStart"/>
      <w:r w:rsidRPr="00AA0A1E">
        <w:rPr>
          <w:rFonts w:ascii="Times New Roman" w:hAnsi="Times New Roman" w:cs="Times New Roman"/>
        </w:rPr>
        <w:t>Hedblom</w:t>
      </w:r>
      <w:proofErr w:type="spellEnd"/>
      <w:r w:rsidRPr="00AA0A1E">
        <w:rPr>
          <w:rFonts w:ascii="Times New Roman" w:hAnsi="Times New Roman" w:cs="Times New Roman"/>
        </w:rPr>
        <w:t xml:space="preserve">, T. </w:t>
      </w:r>
      <w:proofErr w:type="spellStart"/>
      <w:r w:rsidRPr="00AA0A1E">
        <w:rPr>
          <w:rFonts w:ascii="Times New Roman" w:hAnsi="Times New Roman" w:cs="Times New Roman"/>
        </w:rPr>
        <w:t>Emilsson</w:t>
      </w:r>
      <w:proofErr w:type="spellEnd"/>
      <w:r w:rsidRPr="00AA0A1E">
        <w:rPr>
          <w:rFonts w:ascii="Times New Roman" w:hAnsi="Times New Roman" w:cs="Times New Roman"/>
        </w:rPr>
        <w:t>, and A. B. Nielsen. 2014. The role of forest stand structure as biodiversity indicator. Forest Ecology and Management 330:82–93.</w:t>
      </w:r>
    </w:p>
    <w:p w14:paraId="059214EE" w14:textId="77777777" w:rsidR="00C60D71" w:rsidRPr="00AA0A1E" w:rsidRDefault="00B16883">
      <w:pPr>
        <w:pStyle w:val="Bibliography"/>
        <w:rPr>
          <w:rFonts w:ascii="Times New Roman" w:hAnsi="Times New Roman" w:cs="Times New Roman"/>
        </w:rPr>
      </w:pPr>
      <w:bookmarkStart w:id="210" w:name="X532991a8604bf5b053a54ab1735f1ac87264191"/>
      <w:bookmarkEnd w:id="209"/>
      <w:r w:rsidRPr="00AA0A1E">
        <w:rPr>
          <w:rFonts w:ascii="Times New Roman" w:hAnsi="Times New Roman" w:cs="Times New Roman"/>
        </w:rPr>
        <w:t xml:space="preserve">Gaston, K. J., K. </w:t>
      </w:r>
      <w:proofErr w:type="spellStart"/>
      <w:r w:rsidRPr="00AA0A1E">
        <w:rPr>
          <w:rFonts w:ascii="Times New Roman" w:hAnsi="Times New Roman" w:cs="Times New Roman"/>
        </w:rPr>
        <w:t>Charman</w:t>
      </w:r>
      <w:proofErr w:type="spellEnd"/>
      <w:r w:rsidRPr="00AA0A1E">
        <w:rPr>
          <w:rFonts w:ascii="Times New Roman" w:hAnsi="Times New Roman" w:cs="Times New Roman"/>
        </w:rPr>
        <w:t xml:space="preserve">, S. F. Jackson, P. R. </w:t>
      </w:r>
      <w:proofErr w:type="spellStart"/>
      <w:r w:rsidRPr="00AA0A1E">
        <w:rPr>
          <w:rFonts w:ascii="Times New Roman" w:hAnsi="Times New Roman" w:cs="Times New Roman"/>
        </w:rPr>
        <w:t>Armsworth</w:t>
      </w:r>
      <w:proofErr w:type="spellEnd"/>
      <w:r w:rsidRPr="00AA0A1E">
        <w:rPr>
          <w:rFonts w:ascii="Times New Roman" w:hAnsi="Times New Roman" w:cs="Times New Roman"/>
        </w:rPr>
        <w:t xml:space="preserve">, A. Bonn, R. A. Briers, C. S. Q. Callaghan, R. Catchpole, J. Hopkins, W. E. </w:t>
      </w:r>
      <w:proofErr w:type="spellStart"/>
      <w:r w:rsidRPr="00AA0A1E">
        <w:rPr>
          <w:rFonts w:ascii="Times New Roman" w:hAnsi="Times New Roman" w:cs="Times New Roman"/>
        </w:rPr>
        <w:t>Kunin</w:t>
      </w:r>
      <w:proofErr w:type="spellEnd"/>
      <w:r w:rsidRPr="00AA0A1E">
        <w:rPr>
          <w:rFonts w:ascii="Times New Roman" w:hAnsi="Times New Roman" w:cs="Times New Roman"/>
        </w:rPr>
        <w:t xml:space="preserve">, J. Latham, P. Opdam, R. Stoneman, D. A. Stroud, and R. </w:t>
      </w:r>
      <w:proofErr w:type="spellStart"/>
      <w:r w:rsidRPr="00AA0A1E">
        <w:rPr>
          <w:rFonts w:ascii="Times New Roman" w:hAnsi="Times New Roman" w:cs="Times New Roman"/>
        </w:rPr>
        <w:t>Tratt</w:t>
      </w:r>
      <w:proofErr w:type="spellEnd"/>
      <w:r w:rsidRPr="00AA0A1E">
        <w:rPr>
          <w:rFonts w:ascii="Times New Roman" w:hAnsi="Times New Roman" w:cs="Times New Roman"/>
        </w:rPr>
        <w:t>. 2006. The ecological effectiveness of protected areas: The United Kingdom. Biological Conservation 132:76–87.</w:t>
      </w:r>
    </w:p>
    <w:p w14:paraId="5039B0B2" w14:textId="13DD6C30" w:rsidR="00C60D71" w:rsidRDefault="00B16883">
      <w:pPr>
        <w:pStyle w:val="Bibliography"/>
        <w:rPr>
          <w:ins w:id="211" w:author="Muise, Evan [2]" w:date="2022-01-03T13:24:00Z"/>
          <w:rFonts w:ascii="Times New Roman" w:hAnsi="Times New Roman" w:cs="Times New Roman"/>
        </w:rPr>
      </w:pPr>
      <w:bookmarkStart w:id="212" w:name="Xf52341f7a32da24ac879593e1d0949ceb8046b1"/>
      <w:bookmarkEnd w:id="210"/>
      <w:r w:rsidRPr="00AA0A1E">
        <w:rPr>
          <w:rFonts w:ascii="Times New Roman" w:hAnsi="Times New Roman" w:cs="Times New Roman"/>
        </w:rPr>
        <w:t xml:space="preserve">Gaston, K. J., S. F. Jackson, L. </w:t>
      </w:r>
      <w:proofErr w:type="spellStart"/>
      <w:r w:rsidRPr="00AA0A1E">
        <w:rPr>
          <w:rFonts w:ascii="Times New Roman" w:hAnsi="Times New Roman" w:cs="Times New Roman"/>
        </w:rPr>
        <w:t>Cantú</w:t>
      </w:r>
      <w:proofErr w:type="spellEnd"/>
      <w:r w:rsidRPr="00AA0A1E">
        <w:rPr>
          <w:rFonts w:ascii="Times New Roman" w:hAnsi="Times New Roman" w:cs="Times New Roman"/>
        </w:rPr>
        <w:t>-Salazar, and G. Cruz-</w:t>
      </w:r>
      <w:proofErr w:type="spellStart"/>
      <w:r w:rsidRPr="00AA0A1E">
        <w:rPr>
          <w:rFonts w:ascii="Times New Roman" w:hAnsi="Times New Roman" w:cs="Times New Roman"/>
        </w:rPr>
        <w:t>Piñón</w:t>
      </w:r>
      <w:proofErr w:type="spellEnd"/>
      <w:r w:rsidRPr="00AA0A1E">
        <w:rPr>
          <w:rFonts w:ascii="Times New Roman" w:hAnsi="Times New Roman" w:cs="Times New Roman"/>
        </w:rPr>
        <w:t>. 2008. The Ecological Performance of Protected Areas. Annual Review of Ecology, Evolution, and Systematics 39:93–113.</w:t>
      </w:r>
    </w:p>
    <w:p w14:paraId="308C2509" w14:textId="50C5DC12" w:rsidR="005100D3" w:rsidRPr="00AA0A1E" w:rsidRDefault="005100D3" w:rsidP="005100D3">
      <w:pPr>
        <w:pStyle w:val="Bibliography"/>
        <w:rPr>
          <w:rFonts w:ascii="Times New Roman" w:hAnsi="Times New Roman" w:cs="Times New Roman"/>
        </w:rPr>
      </w:pPr>
      <w:bookmarkStart w:id="213" w:name="Xe8358d1a668ed47668334719a2dc410dbf20b9c"/>
      <w:proofErr w:type="spellStart"/>
      <w:ins w:id="214" w:author="Muise, Evan [2]" w:date="2022-01-03T13:24:00Z">
        <w:r w:rsidRPr="0038485A">
          <w:rPr>
            <w:rFonts w:ascii="Times New Roman" w:hAnsi="Times New Roman" w:cs="Times New Roman"/>
          </w:rPr>
          <w:t>Geldmann</w:t>
        </w:r>
        <w:proofErr w:type="spellEnd"/>
        <w:r w:rsidRPr="0038485A">
          <w:rPr>
            <w:rFonts w:ascii="Times New Roman" w:hAnsi="Times New Roman" w:cs="Times New Roman"/>
          </w:rPr>
          <w:t xml:space="preserve">, J., A. </w:t>
        </w:r>
        <w:proofErr w:type="spellStart"/>
        <w:r w:rsidRPr="0038485A">
          <w:rPr>
            <w:rFonts w:ascii="Times New Roman" w:hAnsi="Times New Roman" w:cs="Times New Roman"/>
          </w:rPr>
          <w:t>Manica</w:t>
        </w:r>
        <w:proofErr w:type="spellEnd"/>
        <w:r w:rsidRPr="0038485A">
          <w:rPr>
            <w:rFonts w:ascii="Times New Roman" w:hAnsi="Times New Roman" w:cs="Times New Roman"/>
          </w:rPr>
          <w:t xml:space="preserve">, N. D. Burgess, L. Coad, and A. </w:t>
        </w:r>
        <w:proofErr w:type="spellStart"/>
        <w:r w:rsidRPr="0038485A">
          <w:rPr>
            <w:rFonts w:ascii="Times New Roman" w:hAnsi="Times New Roman" w:cs="Times New Roman"/>
          </w:rPr>
          <w:t>Balmford</w:t>
        </w:r>
        <w:proofErr w:type="spellEnd"/>
        <w:r w:rsidRPr="0038485A">
          <w:rPr>
            <w:rFonts w:ascii="Times New Roman" w:hAnsi="Times New Roman" w:cs="Times New Roman"/>
          </w:rPr>
          <w:t>. 2019. A global-level assessment of the effectiveness of protected areas at resisting anthropogenic pressures. Proceedings of the National Academy of Sciences 116:23209–23215.</w:t>
        </w:r>
      </w:ins>
      <w:bookmarkEnd w:id="213"/>
    </w:p>
    <w:p w14:paraId="503C8C62" w14:textId="77777777" w:rsidR="00C60D71" w:rsidRPr="00AA0A1E" w:rsidRDefault="00B16883">
      <w:pPr>
        <w:pStyle w:val="Bibliography"/>
        <w:rPr>
          <w:rFonts w:ascii="Times New Roman" w:hAnsi="Times New Roman" w:cs="Times New Roman"/>
        </w:rPr>
      </w:pPr>
      <w:bookmarkStart w:id="215" w:name="ref-gillespie2005"/>
      <w:bookmarkEnd w:id="212"/>
      <w:r w:rsidRPr="00AA0A1E">
        <w:rPr>
          <w:rFonts w:ascii="Times New Roman" w:hAnsi="Times New Roman" w:cs="Times New Roman"/>
        </w:rPr>
        <w:t xml:space="preserve">Gillespie, T. W. 2005. Predicting Woody-Plant Species Richness in Tropical Dry Forests: A Case Study from South Florida, </w:t>
      </w:r>
      <w:proofErr w:type="spellStart"/>
      <w:r w:rsidRPr="00AA0A1E">
        <w:rPr>
          <w:rFonts w:ascii="Times New Roman" w:hAnsi="Times New Roman" w:cs="Times New Roman"/>
        </w:rPr>
        <w:t>Usa</w:t>
      </w:r>
      <w:proofErr w:type="spellEnd"/>
      <w:r w:rsidRPr="00AA0A1E">
        <w:rPr>
          <w:rFonts w:ascii="Times New Roman" w:hAnsi="Times New Roman" w:cs="Times New Roman"/>
        </w:rPr>
        <w:t>. Ecological Applications 15:27–37.</w:t>
      </w:r>
    </w:p>
    <w:p w14:paraId="3DE25EC6" w14:textId="77777777" w:rsidR="00C60D71" w:rsidRPr="00AA0A1E" w:rsidRDefault="00B16883">
      <w:pPr>
        <w:pStyle w:val="Bibliography"/>
        <w:rPr>
          <w:rFonts w:ascii="Times New Roman" w:hAnsi="Times New Roman" w:cs="Times New Roman"/>
        </w:rPr>
      </w:pPr>
      <w:bookmarkStart w:id="216" w:name="ref-goetz2007"/>
      <w:bookmarkEnd w:id="215"/>
      <w:r w:rsidRPr="00AA0A1E">
        <w:rPr>
          <w:rFonts w:ascii="Times New Roman" w:hAnsi="Times New Roman" w:cs="Times New Roman"/>
        </w:rPr>
        <w:lastRenderedPageBreak/>
        <w:t xml:space="preserve">Goetz, S., D. Steinberg, R. </w:t>
      </w:r>
      <w:proofErr w:type="spellStart"/>
      <w:r w:rsidRPr="00AA0A1E">
        <w:rPr>
          <w:rFonts w:ascii="Times New Roman" w:hAnsi="Times New Roman" w:cs="Times New Roman"/>
        </w:rPr>
        <w:t>Dubayah</w:t>
      </w:r>
      <w:proofErr w:type="spellEnd"/>
      <w:r w:rsidRPr="00AA0A1E">
        <w:rPr>
          <w:rFonts w:ascii="Times New Roman" w:hAnsi="Times New Roman" w:cs="Times New Roman"/>
        </w:rPr>
        <w:t>, and B. Blair. 2007. Laser remote sensing of canopy habitat heterogeneity as a predictor of bird species richness in an eastern temperate forest, USA. Remote Sensing of Environment 108:254–263.</w:t>
      </w:r>
    </w:p>
    <w:p w14:paraId="305A9D3C" w14:textId="77777777" w:rsidR="00C60D71" w:rsidRPr="00AA0A1E" w:rsidRDefault="00B16883">
      <w:pPr>
        <w:pStyle w:val="Bibliography"/>
        <w:rPr>
          <w:rFonts w:ascii="Times New Roman" w:hAnsi="Times New Roman" w:cs="Times New Roman"/>
        </w:rPr>
      </w:pPr>
      <w:bookmarkStart w:id="217" w:name="ref-governmentofcanada2019"/>
      <w:bookmarkEnd w:id="216"/>
      <w:r w:rsidRPr="00AA0A1E">
        <w:rPr>
          <w:rFonts w:ascii="Times New Roman" w:hAnsi="Times New Roman" w:cs="Times New Roman"/>
        </w:rPr>
        <w:t xml:space="preserve">Government of </w:t>
      </w:r>
      <w:proofErr w:type="gramStart"/>
      <w:r w:rsidRPr="00AA0A1E">
        <w:rPr>
          <w:rFonts w:ascii="Times New Roman" w:hAnsi="Times New Roman" w:cs="Times New Roman"/>
        </w:rPr>
        <w:t>Canada,.</w:t>
      </w:r>
      <w:proofErr w:type="gramEnd"/>
      <w:r w:rsidRPr="00AA0A1E">
        <w:rPr>
          <w:rFonts w:ascii="Times New Roman" w:hAnsi="Times New Roman" w:cs="Times New Roman"/>
        </w:rPr>
        <w:t xml:space="preserve"> 2019, September 4. Canada National Park Act.</w:t>
      </w:r>
    </w:p>
    <w:p w14:paraId="1F4ECF54" w14:textId="77777777" w:rsidR="00C60D71" w:rsidRPr="00AA0A1E" w:rsidRDefault="00B16883">
      <w:pPr>
        <w:pStyle w:val="Bibliography"/>
        <w:rPr>
          <w:rFonts w:ascii="Times New Roman" w:hAnsi="Times New Roman" w:cs="Times New Roman"/>
        </w:rPr>
      </w:pPr>
      <w:bookmarkStart w:id="218" w:name="ref-guo2017"/>
      <w:bookmarkEnd w:id="217"/>
      <w:r w:rsidRPr="00AA0A1E">
        <w:rPr>
          <w:rFonts w:ascii="Times New Roman" w:hAnsi="Times New Roman" w:cs="Times New Roman"/>
        </w:rPr>
        <w:t xml:space="preserve">Guo, X., N. C. Coops, P. </w:t>
      </w:r>
      <w:proofErr w:type="spellStart"/>
      <w:r w:rsidRPr="00AA0A1E">
        <w:rPr>
          <w:rFonts w:ascii="Times New Roman" w:hAnsi="Times New Roman" w:cs="Times New Roman"/>
        </w:rPr>
        <w:t>Tompalski</w:t>
      </w:r>
      <w:proofErr w:type="spellEnd"/>
      <w:r w:rsidRPr="00AA0A1E">
        <w:rPr>
          <w:rFonts w:ascii="Times New Roman" w:hAnsi="Times New Roman" w:cs="Times New Roman"/>
        </w:rPr>
        <w:t>, S. E. Nielsen, C. W. Bater, and J. John Stadt. 2017. Regional mapping of vegetation structure for biodiversity monitoring using airborne lidar data. Ecological Informatics 38:50–61.</w:t>
      </w:r>
    </w:p>
    <w:p w14:paraId="2D749CC3" w14:textId="22ED45C0" w:rsidR="00C60D71" w:rsidRDefault="00B16883">
      <w:pPr>
        <w:pStyle w:val="Bibliography"/>
        <w:rPr>
          <w:ins w:id="219" w:author="Muise, Evan" w:date="2021-12-20T11:26:00Z"/>
          <w:rFonts w:ascii="Times New Roman" w:hAnsi="Times New Roman" w:cs="Times New Roman"/>
        </w:rPr>
      </w:pPr>
      <w:bookmarkStart w:id="220" w:name="ref-hamann2005"/>
      <w:bookmarkEnd w:id="218"/>
      <w:r w:rsidRPr="00AA0A1E">
        <w:rPr>
          <w:rFonts w:ascii="Times New Roman" w:hAnsi="Times New Roman" w:cs="Times New Roman"/>
        </w:rPr>
        <w:t xml:space="preserve">Hamann, A., P. </w:t>
      </w:r>
      <w:proofErr w:type="spellStart"/>
      <w:r w:rsidRPr="00AA0A1E">
        <w:rPr>
          <w:rFonts w:ascii="Times New Roman" w:hAnsi="Times New Roman" w:cs="Times New Roman"/>
        </w:rPr>
        <w:t>Smets</w:t>
      </w:r>
      <w:proofErr w:type="spellEnd"/>
      <w:r w:rsidRPr="00AA0A1E">
        <w:rPr>
          <w:rFonts w:ascii="Times New Roman" w:hAnsi="Times New Roman" w:cs="Times New Roman"/>
        </w:rPr>
        <w:t xml:space="preserve">, A. D. </w:t>
      </w:r>
      <w:proofErr w:type="spellStart"/>
      <w:r w:rsidRPr="00AA0A1E">
        <w:rPr>
          <w:rFonts w:ascii="Times New Roman" w:hAnsi="Times New Roman" w:cs="Times New Roman"/>
        </w:rPr>
        <w:t>Yanchuk</w:t>
      </w:r>
      <w:proofErr w:type="spellEnd"/>
      <w:r w:rsidRPr="00AA0A1E">
        <w:rPr>
          <w:rFonts w:ascii="Times New Roman" w:hAnsi="Times New Roman" w:cs="Times New Roman"/>
        </w:rPr>
        <w:t xml:space="preserve">, and S. N. Aitken. 2005. An ecogeographic framework for in situ conservation of forest trees in </w:t>
      </w:r>
      <w:r w:rsidR="00B81981">
        <w:rPr>
          <w:rFonts w:ascii="Times New Roman" w:hAnsi="Times New Roman" w:cs="Times New Roman"/>
        </w:rPr>
        <w:t>B</w:t>
      </w:r>
      <w:r w:rsidRPr="00AA0A1E">
        <w:rPr>
          <w:rFonts w:ascii="Times New Roman" w:hAnsi="Times New Roman" w:cs="Times New Roman"/>
        </w:rPr>
        <w:t xml:space="preserve">ritish </w:t>
      </w:r>
      <w:r w:rsidR="00B81981">
        <w:rPr>
          <w:rFonts w:ascii="Times New Roman" w:hAnsi="Times New Roman" w:cs="Times New Roman"/>
        </w:rPr>
        <w:t>C</w:t>
      </w:r>
      <w:r w:rsidRPr="00AA0A1E">
        <w:rPr>
          <w:rFonts w:ascii="Times New Roman" w:hAnsi="Times New Roman" w:cs="Times New Roman"/>
        </w:rPr>
        <w:t>olumbia. Canadian Journal of Forest Research 35:2553–2561.</w:t>
      </w:r>
    </w:p>
    <w:p w14:paraId="0399AAAC" w14:textId="6A57A60C" w:rsidR="00A51E30" w:rsidRPr="00A51E30" w:rsidRDefault="00A51E30" w:rsidP="00A51E30">
      <w:pPr>
        <w:pStyle w:val="Bibliography"/>
        <w:rPr>
          <w:rPrChange w:id="221" w:author="Muise, Evan" w:date="2021-12-20T11:26:00Z">
            <w:rPr>
              <w:rFonts w:ascii="Times New Roman" w:hAnsi="Times New Roman" w:cs="Times New Roman"/>
            </w:rPr>
          </w:rPrChange>
        </w:rPr>
      </w:pPr>
      <w:bookmarkStart w:id="222" w:name="ref-hansenMonitoringForestEcosystem2021"/>
      <w:ins w:id="223" w:author="Muise, Evan" w:date="2021-12-20T11:26:00Z">
        <w:r>
          <w:t xml:space="preserve">Hansen, A. J., B. P. Noble, J. </w:t>
        </w:r>
        <w:proofErr w:type="spellStart"/>
        <w:r>
          <w:t>Veneros</w:t>
        </w:r>
        <w:proofErr w:type="spellEnd"/>
        <w:r>
          <w:t xml:space="preserve">, A. East, S. J. Goetz, C. </w:t>
        </w:r>
        <w:proofErr w:type="spellStart"/>
        <w:r>
          <w:t>Supples</w:t>
        </w:r>
        <w:proofErr w:type="spellEnd"/>
        <w:r>
          <w:t xml:space="preserve">, J. E. M. Watson, P. A. Jantz, R. Pillay, W. </w:t>
        </w:r>
        <w:proofErr w:type="spellStart"/>
        <w:r>
          <w:t>Jetz</w:t>
        </w:r>
        <w:proofErr w:type="spellEnd"/>
        <w:r>
          <w:t xml:space="preserve">, S. Ferrier, H. S. Grantham, T. D. Evans, J. Ervin, O. Venter, and A. L. S. </w:t>
        </w:r>
        <w:proofErr w:type="spellStart"/>
        <w:r>
          <w:t>Virnig</w:t>
        </w:r>
        <w:proofErr w:type="spellEnd"/>
        <w:r>
          <w:t xml:space="preserve">. 2021. Toward monitoring forest ecosystem integrity within the post-2020 Global Biodiversity Framework. Conservation Letters </w:t>
        </w:r>
        <w:proofErr w:type="gramStart"/>
        <w:r>
          <w:t>14:e</w:t>
        </w:r>
        <w:proofErr w:type="gramEnd"/>
        <w:r>
          <w:t>12822.</w:t>
        </w:r>
      </w:ins>
      <w:bookmarkEnd w:id="222"/>
    </w:p>
    <w:p w14:paraId="6DAEB71C" w14:textId="77777777" w:rsidR="00C60D71" w:rsidRPr="00AA0A1E" w:rsidRDefault="00B16883">
      <w:pPr>
        <w:pStyle w:val="Bibliography"/>
        <w:rPr>
          <w:rFonts w:ascii="Times New Roman" w:hAnsi="Times New Roman" w:cs="Times New Roman"/>
        </w:rPr>
      </w:pPr>
      <w:bookmarkStart w:id="224" w:name="ref-hansenTrendsVitalSigns2018"/>
      <w:bookmarkEnd w:id="220"/>
      <w:r w:rsidRPr="00AA0A1E">
        <w:rPr>
          <w:rFonts w:ascii="Times New Roman" w:hAnsi="Times New Roman" w:cs="Times New Roman"/>
        </w:rPr>
        <w:t xml:space="preserve">Hansen, A. J., and L. Phillips. 2018. Trends in vital signs for Greater Yellowstone: Application of a Wildland Health Index. Ecosphere </w:t>
      </w:r>
      <w:proofErr w:type="gramStart"/>
      <w:r w:rsidRPr="00AA0A1E">
        <w:rPr>
          <w:rFonts w:ascii="Times New Roman" w:hAnsi="Times New Roman" w:cs="Times New Roman"/>
        </w:rPr>
        <w:t>9:e</w:t>
      </w:r>
      <w:proofErr w:type="gramEnd"/>
      <w:r w:rsidRPr="00AA0A1E">
        <w:rPr>
          <w:rFonts w:ascii="Times New Roman" w:hAnsi="Times New Roman" w:cs="Times New Roman"/>
        </w:rPr>
        <w:t>02380.</w:t>
      </w:r>
    </w:p>
    <w:p w14:paraId="62B397F1" w14:textId="77777777" w:rsidR="00C60D71" w:rsidRPr="00AA0A1E" w:rsidRDefault="00B16883">
      <w:pPr>
        <w:pStyle w:val="Bibliography"/>
        <w:rPr>
          <w:rFonts w:ascii="Times New Roman" w:hAnsi="Times New Roman" w:cs="Times New Roman"/>
        </w:rPr>
      </w:pPr>
      <w:bookmarkStart w:id="225" w:name="ref-hansenHighResolutionGlobalMaps2013"/>
      <w:bookmarkEnd w:id="224"/>
      <w:r w:rsidRPr="00AA0A1E">
        <w:rPr>
          <w:rFonts w:ascii="Times New Roman" w:hAnsi="Times New Roman" w:cs="Times New Roman"/>
        </w:rPr>
        <w:t xml:space="preserve">Hansen, M. C., P. V. </w:t>
      </w:r>
      <w:proofErr w:type="spellStart"/>
      <w:r w:rsidRPr="00AA0A1E">
        <w:rPr>
          <w:rFonts w:ascii="Times New Roman" w:hAnsi="Times New Roman" w:cs="Times New Roman"/>
        </w:rPr>
        <w:t>Potapov</w:t>
      </w:r>
      <w:proofErr w:type="spellEnd"/>
      <w:r w:rsidRPr="00AA0A1E">
        <w:rPr>
          <w:rFonts w:ascii="Times New Roman" w:hAnsi="Times New Roman" w:cs="Times New Roman"/>
        </w:rPr>
        <w:t xml:space="preserve">, R. Moore, M. </w:t>
      </w:r>
      <w:proofErr w:type="spellStart"/>
      <w:r w:rsidRPr="00AA0A1E">
        <w:rPr>
          <w:rFonts w:ascii="Times New Roman" w:hAnsi="Times New Roman" w:cs="Times New Roman"/>
        </w:rPr>
        <w:t>Hancher</w:t>
      </w:r>
      <w:proofErr w:type="spellEnd"/>
      <w:r w:rsidRPr="00AA0A1E">
        <w:rPr>
          <w:rFonts w:ascii="Times New Roman" w:hAnsi="Times New Roman" w:cs="Times New Roman"/>
        </w:rPr>
        <w:t xml:space="preserve">, S. A. </w:t>
      </w:r>
      <w:proofErr w:type="spellStart"/>
      <w:r w:rsidRPr="00AA0A1E">
        <w:rPr>
          <w:rFonts w:ascii="Times New Roman" w:hAnsi="Times New Roman" w:cs="Times New Roman"/>
        </w:rPr>
        <w:t>Turubanova</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Tyukavina</w:t>
      </w:r>
      <w:proofErr w:type="spellEnd"/>
      <w:r w:rsidRPr="00AA0A1E">
        <w:rPr>
          <w:rFonts w:ascii="Times New Roman" w:hAnsi="Times New Roman" w:cs="Times New Roman"/>
        </w:rPr>
        <w:t xml:space="preserve">, D. </w:t>
      </w:r>
      <w:proofErr w:type="spellStart"/>
      <w:r w:rsidRPr="00AA0A1E">
        <w:rPr>
          <w:rFonts w:ascii="Times New Roman" w:hAnsi="Times New Roman" w:cs="Times New Roman"/>
        </w:rPr>
        <w:t>Thau</w:t>
      </w:r>
      <w:proofErr w:type="spellEnd"/>
      <w:r w:rsidRPr="00AA0A1E">
        <w:rPr>
          <w:rFonts w:ascii="Times New Roman" w:hAnsi="Times New Roman" w:cs="Times New Roman"/>
        </w:rPr>
        <w:t xml:space="preserve">, S. V. Stehman, S. J. Goetz, T. R. Loveland, A. </w:t>
      </w:r>
      <w:proofErr w:type="spellStart"/>
      <w:r w:rsidRPr="00AA0A1E">
        <w:rPr>
          <w:rFonts w:ascii="Times New Roman" w:hAnsi="Times New Roman" w:cs="Times New Roman"/>
        </w:rPr>
        <w:t>Kommareddy</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Egorov</w:t>
      </w:r>
      <w:proofErr w:type="spellEnd"/>
      <w:r w:rsidRPr="00AA0A1E">
        <w:rPr>
          <w:rFonts w:ascii="Times New Roman" w:hAnsi="Times New Roman" w:cs="Times New Roman"/>
        </w:rPr>
        <w:t xml:space="preserve">, L. </w:t>
      </w:r>
      <w:proofErr w:type="spellStart"/>
      <w:r w:rsidRPr="00AA0A1E">
        <w:rPr>
          <w:rFonts w:ascii="Times New Roman" w:hAnsi="Times New Roman" w:cs="Times New Roman"/>
        </w:rPr>
        <w:t>Chini</w:t>
      </w:r>
      <w:proofErr w:type="spellEnd"/>
      <w:r w:rsidRPr="00AA0A1E">
        <w:rPr>
          <w:rFonts w:ascii="Times New Roman" w:hAnsi="Times New Roman" w:cs="Times New Roman"/>
        </w:rPr>
        <w:t>, C. O. Justice, and J. R. G. Townshend. 2013. High-Resolution Global Maps of 21st-Century Forest Cover Change. Science 342:850–853.</w:t>
      </w:r>
    </w:p>
    <w:p w14:paraId="1ED8F29C" w14:textId="77777777" w:rsidR="00C60D71" w:rsidRPr="00AA0A1E" w:rsidRDefault="00B16883">
      <w:pPr>
        <w:pStyle w:val="Bibliography"/>
        <w:rPr>
          <w:rFonts w:ascii="Times New Roman" w:hAnsi="Times New Roman" w:cs="Times New Roman"/>
        </w:rPr>
      </w:pPr>
      <w:bookmarkStart w:id="226" w:name="ref-hazen2004"/>
      <w:bookmarkEnd w:id="225"/>
      <w:r w:rsidRPr="00AA0A1E">
        <w:rPr>
          <w:rFonts w:ascii="Times New Roman" w:hAnsi="Times New Roman" w:cs="Times New Roman"/>
        </w:rPr>
        <w:t xml:space="preserve">Hazen, H. D., and P. J. </w:t>
      </w:r>
      <w:proofErr w:type="spellStart"/>
      <w:r w:rsidRPr="00AA0A1E">
        <w:rPr>
          <w:rFonts w:ascii="Times New Roman" w:hAnsi="Times New Roman" w:cs="Times New Roman"/>
        </w:rPr>
        <w:t>Anthamatten</w:t>
      </w:r>
      <w:proofErr w:type="spellEnd"/>
      <w:r w:rsidRPr="00AA0A1E">
        <w:rPr>
          <w:rFonts w:ascii="Times New Roman" w:hAnsi="Times New Roman" w:cs="Times New Roman"/>
        </w:rPr>
        <w:t>. 2004. Representation of ecological regions by protected areas at the global scale. Physical Geography 25:499–512.</w:t>
      </w:r>
    </w:p>
    <w:p w14:paraId="03E02065" w14:textId="77777777" w:rsidR="00C60D71" w:rsidRPr="00AA0A1E" w:rsidRDefault="00B16883">
      <w:pPr>
        <w:pStyle w:val="Bibliography"/>
        <w:rPr>
          <w:rFonts w:ascii="Times New Roman" w:hAnsi="Times New Roman" w:cs="Times New Roman"/>
        </w:rPr>
      </w:pPr>
      <w:bookmarkStart w:id="227" w:name="ref-hermosillaIntegratedLandsatTime2015"/>
      <w:bookmarkEnd w:id="226"/>
      <w:proofErr w:type="spellStart"/>
      <w:r w:rsidRPr="00AA0A1E">
        <w:rPr>
          <w:rFonts w:ascii="Times New Roman" w:hAnsi="Times New Roman" w:cs="Times New Roman"/>
        </w:rPr>
        <w:lastRenderedPageBreak/>
        <w:t>Hermosilla</w:t>
      </w:r>
      <w:proofErr w:type="spellEnd"/>
      <w:r w:rsidRPr="00AA0A1E">
        <w:rPr>
          <w:rFonts w:ascii="Times New Roman" w:hAnsi="Times New Roman" w:cs="Times New Roman"/>
        </w:rPr>
        <w:t xml:space="preserve">, T.,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J. C. White, N. C. Coops, and G. W. Hobart. 2015a. An integrated Landsat time series protocol for change detection and generation of annual gap-free surface reflectance composites. Remote Sensing of Environment 158:220–234.</w:t>
      </w:r>
    </w:p>
    <w:p w14:paraId="48476E60" w14:textId="77777777" w:rsidR="00C60D71" w:rsidRPr="00AA0A1E" w:rsidRDefault="00B16883">
      <w:pPr>
        <w:pStyle w:val="Bibliography"/>
        <w:rPr>
          <w:rFonts w:ascii="Times New Roman" w:hAnsi="Times New Roman" w:cs="Times New Roman"/>
        </w:rPr>
      </w:pPr>
      <w:bookmarkStart w:id="228" w:name="ref-hermosilla2015"/>
      <w:bookmarkEnd w:id="227"/>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T.,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J. C. White, N. C. Coops, and G. W. Hobart. 2015b. Regional detection, characterization, and attribution of annual forest change from 1984 to 2012 using </w:t>
      </w:r>
      <w:proofErr w:type="spellStart"/>
      <w:r w:rsidRPr="00AA0A1E">
        <w:rPr>
          <w:rFonts w:ascii="Times New Roman" w:hAnsi="Times New Roman" w:cs="Times New Roman"/>
        </w:rPr>
        <w:t>landsat</w:t>
      </w:r>
      <w:proofErr w:type="spellEnd"/>
      <w:r w:rsidRPr="00AA0A1E">
        <w:rPr>
          <w:rFonts w:ascii="Times New Roman" w:hAnsi="Times New Roman" w:cs="Times New Roman"/>
        </w:rPr>
        <w:t>-derived time-series metrics. Remote Sensing of Environment 170:121132.</w:t>
      </w:r>
    </w:p>
    <w:p w14:paraId="77622EBD" w14:textId="77777777" w:rsidR="00C60D71" w:rsidRPr="00AA0A1E" w:rsidRDefault="00B16883">
      <w:pPr>
        <w:pStyle w:val="Bibliography"/>
        <w:rPr>
          <w:rFonts w:ascii="Times New Roman" w:hAnsi="Times New Roman" w:cs="Times New Roman"/>
        </w:rPr>
      </w:pPr>
      <w:bookmarkStart w:id="229" w:name="X402fc55c4c8be75b7ccaa86cb31b81e448bda0e"/>
      <w:bookmarkEnd w:id="228"/>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T.,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J. C. White, N. C. Coops, and G. W. Hobart. 2018. Disturbance-Informed Annual Land Cover Classification Maps of Canada’s Forested Ecosystems for a 29-Year Landsat Time Series. Canadian Journal of Remote Sensing 44:67–87.</w:t>
      </w:r>
    </w:p>
    <w:p w14:paraId="0CA80F03" w14:textId="77777777" w:rsidR="00C60D71" w:rsidRPr="00AA0A1E" w:rsidRDefault="00B16883">
      <w:pPr>
        <w:pStyle w:val="Bibliography"/>
        <w:rPr>
          <w:rFonts w:ascii="Times New Roman" w:hAnsi="Times New Roman" w:cs="Times New Roman"/>
        </w:rPr>
      </w:pPr>
      <w:bookmarkStart w:id="230" w:name="ref-hermosillaMassDataProcessing2016"/>
      <w:bookmarkEnd w:id="229"/>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T.,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J. C. White, N. C. Coops, G. W. Hobart, and L. B. Campbell. 2016. Mass data processing of time series Landsat imagery: Pixels to data products for forest monitoring. International Journal of Digital Earth 9:1035–1054.</w:t>
      </w:r>
    </w:p>
    <w:p w14:paraId="26548D6E" w14:textId="77777777" w:rsidR="00C60D71" w:rsidRPr="00AA0A1E" w:rsidRDefault="00B16883">
      <w:pPr>
        <w:pStyle w:val="Bibliography"/>
        <w:rPr>
          <w:rFonts w:ascii="Times New Roman" w:hAnsi="Times New Roman" w:cs="Times New Roman"/>
        </w:rPr>
      </w:pPr>
      <w:bookmarkStart w:id="231" w:name="ref-joppa2009"/>
      <w:bookmarkEnd w:id="230"/>
      <w:r w:rsidRPr="00AA0A1E">
        <w:rPr>
          <w:rFonts w:ascii="Times New Roman" w:hAnsi="Times New Roman" w:cs="Times New Roman"/>
        </w:rPr>
        <w:t xml:space="preserve">Joppa, L. N., and A. Pfaff. 2009. High and Far: Biases in the Location of Protected Areas. PLOS ONE </w:t>
      </w:r>
      <w:proofErr w:type="gramStart"/>
      <w:r w:rsidRPr="00AA0A1E">
        <w:rPr>
          <w:rFonts w:ascii="Times New Roman" w:hAnsi="Times New Roman" w:cs="Times New Roman"/>
        </w:rPr>
        <w:t>4:e</w:t>
      </w:r>
      <w:proofErr w:type="gramEnd"/>
      <w:r w:rsidRPr="00AA0A1E">
        <w:rPr>
          <w:rFonts w:ascii="Times New Roman" w:hAnsi="Times New Roman" w:cs="Times New Roman"/>
        </w:rPr>
        <w:t>8273.</w:t>
      </w:r>
    </w:p>
    <w:p w14:paraId="14C2764D" w14:textId="77777777" w:rsidR="00C60D71" w:rsidRPr="00AA0A1E" w:rsidRDefault="00B16883">
      <w:pPr>
        <w:pStyle w:val="Bibliography"/>
        <w:rPr>
          <w:rFonts w:ascii="Times New Roman" w:hAnsi="Times New Roman" w:cs="Times New Roman"/>
        </w:rPr>
      </w:pPr>
      <w:bookmarkStart w:id="232" w:name="ref-kerr2003"/>
      <w:bookmarkEnd w:id="231"/>
      <w:r w:rsidRPr="00AA0A1E">
        <w:rPr>
          <w:rFonts w:ascii="Times New Roman" w:hAnsi="Times New Roman" w:cs="Times New Roman"/>
        </w:rPr>
        <w:t>Kerr, J. T., and M. Ostrovsky. 2003. From space to species: ecological applications for remote sensing. Trends in Ecology &amp; Evolution 18:299–305.</w:t>
      </w:r>
    </w:p>
    <w:p w14:paraId="03412A70" w14:textId="77777777" w:rsidR="00C60D71" w:rsidRPr="00AA0A1E" w:rsidRDefault="00B16883">
      <w:pPr>
        <w:pStyle w:val="Bibliography"/>
        <w:rPr>
          <w:rFonts w:ascii="Times New Roman" w:hAnsi="Times New Roman" w:cs="Times New Roman"/>
        </w:rPr>
      </w:pPr>
      <w:bookmarkStart w:id="233" w:name="ref-lemieux2005"/>
      <w:bookmarkEnd w:id="232"/>
      <w:r w:rsidRPr="00AA0A1E">
        <w:rPr>
          <w:rFonts w:ascii="Times New Roman" w:hAnsi="Times New Roman" w:cs="Times New Roman"/>
        </w:rPr>
        <w:t xml:space="preserve">Lemieux, C. J., and D. J. Scott. 2005. Climate change, biodiversity conservation and protected area planning in Canada. The Canadian Geographer / Le </w:t>
      </w:r>
      <w:proofErr w:type="spellStart"/>
      <w:r w:rsidRPr="00AA0A1E">
        <w:rPr>
          <w:rFonts w:ascii="Times New Roman" w:hAnsi="Times New Roman" w:cs="Times New Roman"/>
        </w:rPr>
        <w:t>Géographe</w:t>
      </w:r>
      <w:proofErr w:type="spellEnd"/>
      <w:r w:rsidRPr="00AA0A1E">
        <w:rPr>
          <w:rFonts w:ascii="Times New Roman" w:hAnsi="Times New Roman" w:cs="Times New Roman"/>
        </w:rPr>
        <w:t xml:space="preserve"> </w:t>
      </w:r>
      <w:proofErr w:type="spellStart"/>
      <w:r w:rsidRPr="00AA0A1E">
        <w:rPr>
          <w:rFonts w:ascii="Times New Roman" w:hAnsi="Times New Roman" w:cs="Times New Roman"/>
        </w:rPr>
        <w:t>canadien</w:t>
      </w:r>
      <w:proofErr w:type="spellEnd"/>
      <w:r w:rsidRPr="00AA0A1E">
        <w:rPr>
          <w:rFonts w:ascii="Times New Roman" w:hAnsi="Times New Roman" w:cs="Times New Roman"/>
        </w:rPr>
        <w:t xml:space="preserve"> 49:384–397.</w:t>
      </w:r>
    </w:p>
    <w:p w14:paraId="7605C295" w14:textId="77777777" w:rsidR="00C60D71" w:rsidRPr="00AA0A1E" w:rsidRDefault="00B16883">
      <w:pPr>
        <w:pStyle w:val="Bibliography"/>
        <w:rPr>
          <w:rFonts w:ascii="Times New Roman" w:hAnsi="Times New Roman" w:cs="Times New Roman"/>
        </w:rPr>
      </w:pPr>
      <w:bookmarkStart w:id="234" w:name="ref-lim2003"/>
      <w:bookmarkEnd w:id="233"/>
      <w:r w:rsidRPr="00AA0A1E">
        <w:rPr>
          <w:rFonts w:ascii="Times New Roman" w:hAnsi="Times New Roman" w:cs="Times New Roman"/>
        </w:rPr>
        <w:t xml:space="preserve">Lim, K., P. Treitz, M. </w:t>
      </w:r>
      <w:proofErr w:type="spellStart"/>
      <w:r w:rsidRPr="00AA0A1E">
        <w:rPr>
          <w:rFonts w:ascii="Times New Roman" w:hAnsi="Times New Roman" w:cs="Times New Roman"/>
        </w:rPr>
        <w:t>Wulder</w:t>
      </w:r>
      <w:proofErr w:type="spellEnd"/>
      <w:r w:rsidRPr="00AA0A1E">
        <w:rPr>
          <w:rFonts w:ascii="Times New Roman" w:hAnsi="Times New Roman" w:cs="Times New Roman"/>
        </w:rPr>
        <w:t>, B. St-Onge, and M. Flood. 2003. LiDAR remote sensing of forest structure. Progress in Physical Geography: Earth and Environment 27:88–106.</w:t>
      </w:r>
    </w:p>
    <w:p w14:paraId="5606BB4D" w14:textId="77777777" w:rsidR="00C60D71" w:rsidRPr="00AA0A1E" w:rsidRDefault="00B16883">
      <w:pPr>
        <w:pStyle w:val="Bibliography"/>
        <w:rPr>
          <w:rFonts w:ascii="Times New Roman" w:hAnsi="Times New Roman" w:cs="Times New Roman"/>
        </w:rPr>
      </w:pPr>
      <w:bookmarkStart w:id="235" w:name="ref-lucas2011"/>
      <w:bookmarkEnd w:id="234"/>
      <w:r w:rsidRPr="00AA0A1E">
        <w:rPr>
          <w:rFonts w:ascii="Times New Roman" w:hAnsi="Times New Roman" w:cs="Times New Roman"/>
        </w:rPr>
        <w:lastRenderedPageBreak/>
        <w:t xml:space="preserve">Lucas, R., K. </w:t>
      </w:r>
      <w:proofErr w:type="spellStart"/>
      <w:r w:rsidRPr="00AA0A1E">
        <w:rPr>
          <w:rFonts w:ascii="Times New Roman" w:hAnsi="Times New Roman" w:cs="Times New Roman"/>
        </w:rPr>
        <w:t>Medcalf</w:t>
      </w:r>
      <w:proofErr w:type="spellEnd"/>
      <w:r w:rsidRPr="00AA0A1E">
        <w:rPr>
          <w:rFonts w:ascii="Times New Roman" w:hAnsi="Times New Roman" w:cs="Times New Roman"/>
        </w:rPr>
        <w:t xml:space="preserve">, A. Brown, P. Bunting, J. Breyer, D. </w:t>
      </w:r>
      <w:proofErr w:type="spellStart"/>
      <w:r w:rsidRPr="00AA0A1E">
        <w:rPr>
          <w:rFonts w:ascii="Times New Roman" w:hAnsi="Times New Roman" w:cs="Times New Roman"/>
        </w:rPr>
        <w:t>Clewley</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Keyworth</w:t>
      </w:r>
      <w:proofErr w:type="spellEnd"/>
      <w:r w:rsidRPr="00AA0A1E">
        <w:rPr>
          <w:rFonts w:ascii="Times New Roman" w:hAnsi="Times New Roman" w:cs="Times New Roman"/>
        </w:rPr>
        <w:t>, and P. Blackmore. 2011. Updating the Phase 1 habitat map of Wales, UK, using satellite sensor data. ISPRS Journal of Photogrammetry and Remote Sensing 66:81–102.</w:t>
      </w:r>
    </w:p>
    <w:p w14:paraId="5B4C5C67" w14:textId="77777777" w:rsidR="00C60D71" w:rsidRPr="00AA0A1E" w:rsidRDefault="00B16883">
      <w:pPr>
        <w:pStyle w:val="Bibliography"/>
        <w:rPr>
          <w:rFonts w:ascii="Times New Roman" w:hAnsi="Times New Roman" w:cs="Times New Roman"/>
        </w:rPr>
      </w:pPr>
      <w:bookmarkStart w:id="236" w:name="ref-matasciThreeDecadesForest2018"/>
      <w:bookmarkEnd w:id="235"/>
      <w:proofErr w:type="spellStart"/>
      <w:r w:rsidRPr="00AA0A1E">
        <w:rPr>
          <w:rFonts w:ascii="Times New Roman" w:hAnsi="Times New Roman" w:cs="Times New Roman"/>
        </w:rPr>
        <w:t>Matasci</w:t>
      </w:r>
      <w:proofErr w:type="spellEnd"/>
      <w:r w:rsidRPr="00AA0A1E">
        <w:rPr>
          <w:rFonts w:ascii="Times New Roman" w:hAnsi="Times New Roman" w:cs="Times New Roman"/>
        </w:rPr>
        <w:t xml:space="preserve">, G., T. </w:t>
      </w:r>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J. C. White, N. C. Coops, G. W. Hobart, D. K. Bolton, P. </w:t>
      </w:r>
      <w:proofErr w:type="spellStart"/>
      <w:r w:rsidRPr="00AA0A1E">
        <w:rPr>
          <w:rFonts w:ascii="Times New Roman" w:hAnsi="Times New Roman" w:cs="Times New Roman"/>
        </w:rPr>
        <w:t>Tompalski</w:t>
      </w:r>
      <w:proofErr w:type="spellEnd"/>
      <w:r w:rsidRPr="00AA0A1E">
        <w:rPr>
          <w:rFonts w:ascii="Times New Roman" w:hAnsi="Times New Roman" w:cs="Times New Roman"/>
        </w:rPr>
        <w:t>, and C. W. Bater. 2018a. Three decades of forest structural dynamics over Canada’s forested ecosystems using Landsat time-series and lidar plots. Remote Sensing of Environment 216:697–714.</w:t>
      </w:r>
    </w:p>
    <w:p w14:paraId="1B81B6AF" w14:textId="77777777" w:rsidR="00C60D71" w:rsidRPr="00AA0A1E" w:rsidRDefault="00B16883">
      <w:pPr>
        <w:pStyle w:val="Bibliography"/>
        <w:rPr>
          <w:rFonts w:ascii="Times New Roman" w:hAnsi="Times New Roman" w:cs="Times New Roman"/>
        </w:rPr>
      </w:pPr>
      <w:bookmarkStart w:id="237" w:name="ref-matasciLargeareaMappingCanadian2018"/>
      <w:bookmarkEnd w:id="236"/>
      <w:proofErr w:type="spellStart"/>
      <w:r w:rsidRPr="00AA0A1E">
        <w:rPr>
          <w:rFonts w:ascii="Times New Roman" w:hAnsi="Times New Roman" w:cs="Times New Roman"/>
        </w:rPr>
        <w:t>Matasci</w:t>
      </w:r>
      <w:proofErr w:type="spellEnd"/>
      <w:r w:rsidRPr="00AA0A1E">
        <w:rPr>
          <w:rFonts w:ascii="Times New Roman" w:hAnsi="Times New Roman" w:cs="Times New Roman"/>
        </w:rPr>
        <w:t xml:space="preserve">, G., T. </w:t>
      </w:r>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J. C. White, N. C. Coops, G. W. Hobart, and H. S. J. </w:t>
      </w:r>
      <w:proofErr w:type="spellStart"/>
      <w:r w:rsidRPr="00AA0A1E">
        <w:rPr>
          <w:rFonts w:ascii="Times New Roman" w:hAnsi="Times New Roman" w:cs="Times New Roman"/>
        </w:rPr>
        <w:t>Zald</w:t>
      </w:r>
      <w:proofErr w:type="spellEnd"/>
      <w:r w:rsidRPr="00AA0A1E">
        <w:rPr>
          <w:rFonts w:ascii="Times New Roman" w:hAnsi="Times New Roman" w:cs="Times New Roman"/>
        </w:rPr>
        <w:t xml:space="preserve">. 2018b. Large-area mapping of Canadian boreal forest cover, height, </w:t>
      </w:r>
      <w:proofErr w:type="gramStart"/>
      <w:r w:rsidRPr="00AA0A1E">
        <w:rPr>
          <w:rFonts w:ascii="Times New Roman" w:hAnsi="Times New Roman" w:cs="Times New Roman"/>
        </w:rPr>
        <w:t>biomass</w:t>
      </w:r>
      <w:proofErr w:type="gramEnd"/>
      <w:r w:rsidRPr="00AA0A1E">
        <w:rPr>
          <w:rFonts w:ascii="Times New Roman" w:hAnsi="Times New Roman" w:cs="Times New Roman"/>
        </w:rPr>
        <w:t xml:space="preserve"> and other structural attributes using Landsat composites and lidar plots. Remote Sensing of Environment 209:90–106.</w:t>
      </w:r>
    </w:p>
    <w:p w14:paraId="5A4A1431" w14:textId="77777777" w:rsidR="00C60D71" w:rsidRPr="00AA0A1E" w:rsidRDefault="00B16883">
      <w:pPr>
        <w:pStyle w:val="Bibliography"/>
        <w:rPr>
          <w:rFonts w:ascii="Times New Roman" w:hAnsi="Times New Roman" w:cs="Times New Roman"/>
        </w:rPr>
      </w:pPr>
      <w:bookmarkStart w:id="238" w:name="ref-maxwell2020"/>
      <w:bookmarkEnd w:id="237"/>
      <w:r w:rsidRPr="00AA0A1E">
        <w:rPr>
          <w:rFonts w:ascii="Times New Roman" w:hAnsi="Times New Roman" w:cs="Times New Roman"/>
        </w:rPr>
        <w:t xml:space="preserve">Maxwell, S. L., V. </w:t>
      </w:r>
      <w:proofErr w:type="spellStart"/>
      <w:r w:rsidRPr="00AA0A1E">
        <w:rPr>
          <w:rFonts w:ascii="Times New Roman" w:hAnsi="Times New Roman" w:cs="Times New Roman"/>
        </w:rPr>
        <w:t>Cazalis</w:t>
      </w:r>
      <w:proofErr w:type="spellEnd"/>
      <w:r w:rsidRPr="00AA0A1E">
        <w:rPr>
          <w:rFonts w:ascii="Times New Roman" w:hAnsi="Times New Roman" w:cs="Times New Roman"/>
        </w:rPr>
        <w:t xml:space="preserve">, N. Dudley, M. Hoffmann, A. S. L. Rodrigues, S. </w:t>
      </w:r>
      <w:proofErr w:type="spellStart"/>
      <w:r w:rsidRPr="00AA0A1E">
        <w:rPr>
          <w:rFonts w:ascii="Times New Roman" w:hAnsi="Times New Roman" w:cs="Times New Roman"/>
        </w:rPr>
        <w:t>Stolton</w:t>
      </w:r>
      <w:proofErr w:type="spellEnd"/>
      <w:r w:rsidRPr="00AA0A1E">
        <w:rPr>
          <w:rFonts w:ascii="Times New Roman" w:hAnsi="Times New Roman" w:cs="Times New Roman"/>
        </w:rPr>
        <w:t xml:space="preserve">, P. Visconti, S. Woodley, N. Kingston, E. Lewis, M. Maron, B. B. N. </w:t>
      </w:r>
      <w:proofErr w:type="spellStart"/>
      <w:r w:rsidRPr="00AA0A1E">
        <w:rPr>
          <w:rFonts w:ascii="Times New Roman" w:hAnsi="Times New Roman" w:cs="Times New Roman"/>
        </w:rPr>
        <w:t>Strassburg</w:t>
      </w:r>
      <w:proofErr w:type="spellEnd"/>
      <w:r w:rsidRPr="00AA0A1E">
        <w:rPr>
          <w:rFonts w:ascii="Times New Roman" w:hAnsi="Times New Roman" w:cs="Times New Roman"/>
        </w:rPr>
        <w:t>, A. Wenger, H. D. Jonas, O. Venter, and J. E. M. Watson. 2020. Area-based conservation in the twenty-first century. Nature 586:217–227.</w:t>
      </w:r>
    </w:p>
    <w:p w14:paraId="66F5739D" w14:textId="77777777" w:rsidR="00C60D71" w:rsidRPr="00AA0A1E" w:rsidRDefault="00B16883">
      <w:pPr>
        <w:pStyle w:val="Bibliography"/>
        <w:rPr>
          <w:rFonts w:ascii="Times New Roman" w:hAnsi="Times New Roman" w:cs="Times New Roman"/>
        </w:rPr>
      </w:pPr>
      <w:bookmarkStart w:id="239" w:name="ref-mcdermid2005"/>
      <w:bookmarkEnd w:id="238"/>
      <w:r w:rsidRPr="00AA0A1E">
        <w:rPr>
          <w:rFonts w:ascii="Times New Roman" w:hAnsi="Times New Roman" w:cs="Times New Roman"/>
        </w:rPr>
        <w:t>McDermid, G. J., S. E. Franklin, and E. F. LeDrew. 2005. Remote sensing for large-area habitat mapping. Progress in Physical Geography: Earth and Environment 29:449–474.</w:t>
      </w:r>
    </w:p>
    <w:p w14:paraId="716149BD" w14:textId="77777777" w:rsidR="00C60D71" w:rsidRPr="00AA0A1E" w:rsidRDefault="00B16883">
      <w:pPr>
        <w:pStyle w:val="Bibliography"/>
        <w:rPr>
          <w:rFonts w:ascii="Times New Roman" w:hAnsi="Times New Roman" w:cs="Times New Roman"/>
        </w:rPr>
      </w:pPr>
      <w:bookmarkStart w:id="240" w:name="X911cae6762822f7c7379e0e7fd201dd6b9722b2"/>
      <w:bookmarkEnd w:id="239"/>
      <w:proofErr w:type="spellStart"/>
      <w:r w:rsidRPr="00AA0A1E">
        <w:rPr>
          <w:rFonts w:ascii="Times New Roman" w:hAnsi="Times New Roman" w:cs="Times New Roman"/>
        </w:rPr>
        <w:t>Meidinger</w:t>
      </w:r>
      <w:proofErr w:type="spellEnd"/>
      <w:r w:rsidRPr="00AA0A1E">
        <w:rPr>
          <w:rFonts w:ascii="Times New Roman" w:hAnsi="Times New Roman" w:cs="Times New Roman"/>
        </w:rPr>
        <w:t xml:space="preserve">, D. V., and J. </w:t>
      </w:r>
      <w:proofErr w:type="spellStart"/>
      <w:r w:rsidRPr="00AA0A1E">
        <w:rPr>
          <w:rFonts w:ascii="Times New Roman" w:hAnsi="Times New Roman" w:cs="Times New Roman"/>
        </w:rPr>
        <w:t>Pojar</w:t>
      </w:r>
      <w:proofErr w:type="spellEnd"/>
      <w:r w:rsidRPr="00AA0A1E">
        <w:rPr>
          <w:rFonts w:ascii="Times New Roman" w:hAnsi="Times New Roman" w:cs="Times New Roman"/>
        </w:rPr>
        <w:t>, editors. 1991. Ecosystems of British Columbia. Research Branch, Ministry of Forests, Victoria, B.C.</w:t>
      </w:r>
    </w:p>
    <w:p w14:paraId="3C56D398" w14:textId="77777777" w:rsidR="00C60D71" w:rsidRPr="00AA0A1E" w:rsidRDefault="00B16883">
      <w:pPr>
        <w:pStyle w:val="Bibliography"/>
        <w:rPr>
          <w:rFonts w:ascii="Times New Roman" w:hAnsi="Times New Roman" w:cs="Times New Roman"/>
        </w:rPr>
      </w:pPr>
      <w:bookmarkStart w:id="241" w:name="ref-myneni2001"/>
      <w:bookmarkEnd w:id="240"/>
      <w:r w:rsidRPr="00AA0A1E">
        <w:rPr>
          <w:rFonts w:ascii="Times New Roman" w:hAnsi="Times New Roman" w:cs="Times New Roman"/>
        </w:rPr>
        <w:t xml:space="preserve">Myneni, R. B., J. Dong, C. J. Tucker, R. K. Kaufmann, P. E. Kauppi, J. </w:t>
      </w:r>
      <w:proofErr w:type="spellStart"/>
      <w:r w:rsidRPr="00AA0A1E">
        <w:rPr>
          <w:rFonts w:ascii="Times New Roman" w:hAnsi="Times New Roman" w:cs="Times New Roman"/>
        </w:rPr>
        <w:t>Liski</w:t>
      </w:r>
      <w:proofErr w:type="spellEnd"/>
      <w:r w:rsidRPr="00AA0A1E">
        <w:rPr>
          <w:rFonts w:ascii="Times New Roman" w:hAnsi="Times New Roman" w:cs="Times New Roman"/>
        </w:rPr>
        <w:t xml:space="preserve">, L. Zhou, V. </w:t>
      </w:r>
      <w:proofErr w:type="spellStart"/>
      <w:r w:rsidRPr="00AA0A1E">
        <w:rPr>
          <w:rFonts w:ascii="Times New Roman" w:hAnsi="Times New Roman" w:cs="Times New Roman"/>
        </w:rPr>
        <w:t>Alexeyev</w:t>
      </w:r>
      <w:proofErr w:type="spellEnd"/>
      <w:r w:rsidRPr="00AA0A1E">
        <w:rPr>
          <w:rFonts w:ascii="Times New Roman" w:hAnsi="Times New Roman" w:cs="Times New Roman"/>
        </w:rPr>
        <w:t>, and M. K. Hughes. 2001. A large carbon sink in the woody biomass of northern forests. Proceedings of the National Academy of Sciences of the United States of America 98:14784–14789.</w:t>
      </w:r>
    </w:p>
    <w:p w14:paraId="6A00327A" w14:textId="77777777" w:rsidR="00C60D71" w:rsidRPr="00AA0A1E" w:rsidRDefault="00B16883">
      <w:pPr>
        <w:pStyle w:val="Bibliography"/>
        <w:rPr>
          <w:rFonts w:ascii="Times New Roman" w:hAnsi="Times New Roman" w:cs="Times New Roman"/>
        </w:rPr>
      </w:pPr>
      <w:bookmarkStart w:id="242" w:name="ref-nagendra2001"/>
      <w:bookmarkEnd w:id="241"/>
      <w:r w:rsidRPr="00AA0A1E">
        <w:rPr>
          <w:rFonts w:ascii="Times New Roman" w:hAnsi="Times New Roman" w:cs="Times New Roman"/>
        </w:rPr>
        <w:t>Nagendra, H. 2001. Using remote sensing to assess biodiversity. International Journal of Remote Sensing 22:2377–2400.</w:t>
      </w:r>
    </w:p>
    <w:p w14:paraId="249D5E5E" w14:textId="77777777" w:rsidR="00C60D71" w:rsidRPr="008074B4" w:rsidRDefault="00B16883">
      <w:pPr>
        <w:pStyle w:val="Bibliography"/>
        <w:rPr>
          <w:rFonts w:ascii="Times New Roman" w:hAnsi="Times New Roman" w:cs="Times New Roman"/>
          <w:lang w:val="es-ES_tradnl"/>
          <w:rPrChange w:id="243" w:author="Txomin Hermosilla" w:date="2022-01-05T10:30:00Z">
            <w:rPr>
              <w:rFonts w:ascii="Times New Roman" w:hAnsi="Times New Roman" w:cs="Times New Roman"/>
            </w:rPr>
          </w:rPrChange>
        </w:rPr>
      </w:pPr>
      <w:bookmarkStart w:id="244" w:name="ref-nagendraParksWorkImpact2008"/>
      <w:bookmarkEnd w:id="242"/>
      <w:r w:rsidRPr="00AA0A1E">
        <w:rPr>
          <w:rFonts w:ascii="Times New Roman" w:hAnsi="Times New Roman" w:cs="Times New Roman"/>
        </w:rPr>
        <w:lastRenderedPageBreak/>
        <w:t xml:space="preserve">Nagendra, H. 2008. Do parks work? Impact of protected areas on land cover clearing. </w:t>
      </w:r>
      <w:proofErr w:type="spellStart"/>
      <w:r w:rsidRPr="008074B4">
        <w:rPr>
          <w:rFonts w:ascii="Times New Roman" w:hAnsi="Times New Roman" w:cs="Times New Roman"/>
          <w:lang w:val="es-ES_tradnl"/>
          <w:rPrChange w:id="245" w:author="Txomin Hermosilla" w:date="2022-01-05T10:30:00Z">
            <w:rPr>
              <w:rFonts w:ascii="Times New Roman" w:hAnsi="Times New Roman" w:cs="Times New Roman"/>
            </w:rPr>
          </w:rPrChange>
        </w:rPr>
        <w:t>Ambio</w:t>
      </w:r>
      <w:proofErr w:type="spellEnd"/>
      <w:r w:rsidRPr="008074B4">
        <w:rPr>
          <w:rFonts w:ascii="Times New Roman" w:hAnsi="Times New Roman" w:cs="Times New Roman"/>
          <w:lang w:val="es-ES_tradnl"/>
          <w:rPrChange w:id="246" w:author="Txomin Hermosilla" w:date="2022-01-05T10:30:00Z">
            <w:rPr>
              <w:rFonts w:ascii="Times New Roman" w:hAnsi="Times New Roman" w:cs="Times New Roman"/>
            </w:rPr>
          </w:rPrChange>
        </w:rPr>
        <w:t xml:space="preserve"> 37:330–337.</w:t>
      </w:r>
    </w:p>
    <w:p w14:paraId="443A1324" w14:textId="77777777" w:rsidR="00C60D71" w:rsidRPr="00AA0A1E" w:rsidRDefault="00B16883">
      <w:pPr>
        <w:pStyle w:val="Bibliography"/>
        <w:rPr>
          <w:rFonts w:ascii="Times New Roman" w:hAnsi="Times New Roman" w:cs="Times New Roman"/>
        </w:rPr>
      </w:pPr>
      <w:bookmarkStart w:id="247" w:name="X1b139e267fcbb073a535eb5fcb9f166dbcfd537"/>
      <w:bookmarkEnd w:id="244"/>
      <w:proofErr w:type="spellStart"/>
      <w:r w:rsidRPr="008074B4">
        <w:rPr>
          <w:rFonts w:ascii="Times New Roman" w:hAnsi="Times New Roman" w:cs="Times New Roman"/>
          <w:lang w:val="es-ES_tradnl"/>
          <w:rPrChange w:id="248" w:author="Txomin Hermosilla" w:date="2022-01-05T10:30:00Z">
            <w:rPr>
              <w:rFonts w:ascii="Times New Roman" w:hAnsi="Times New Roman" w:cs="Times New Roman"/>
            </w:rPr>
          </w:rPrChange>
        </w:rPr>
        <w:t>Nagendra</w:t>
      </w:r>
      <w:proofErr w:type="spellEnd"/>
      <w:r w:rsidRPr="008074B4">
        <w:rPr>
          <w:rFonts w:ascii="Times New Roman" w:hAnsi="Times New Roman" w:cs="Times New Roman"/>
          <w:lang w:val="es-ES_tradnl"/>
          <w:rPrChange w:id="249" w:author="Txomin Hermosilla" w:date="2022-01-05T10:30:00Z">
            <w:rPr>
              <w:rFonts w:ascii="Times New Roman" w:hAnsi="Times New Roman" w:cs="Times New Roman"/>
            </w:rPr>
          </w:rPrChange>
        </w:rPr>
        <w:t xml:space="preserve">, H., R. Lucas, J. P. Honrado, R. H. G. </w:t>
      </w:r>
      <w:proofErr w:type="spellStart"/>
      <w:r w:rsidRPr="008074B4">
        <w:rPr>
          <w:rFonts w:ascii="Times New Roman" w:hAnsi="Times New Roman" w:cs="Times New Roman"/>
          <w:lang w:val="es-ES_tradnl"/>
          <w:rPrChange w:id="250" w:author="Txomin Hermosilla" w:date="2022-01-05T10:30:00Z">
            <w:rPr>
              <w:rFonts w:ascii="Times New Roman" w:hAnsi="Times New Roman" w:cs="Times New Roman"/>
            </w:rPr>
          </w:rPrChange>
        </w:rPr>
        <w:t>Jongman</w:t>
      </w:r>
      <w:proofErr w:type="spellEnd"/>
      <w:r w:rsidRPr="008074B4">
        <w:rPr>
          <w:rFonts w:ascii="Times New Roman" w:hAnsi="Times New Roman" w:cs="Times New Roman"/>
          <w:lang w:val="es-ES_tradnl"/>
          <w:rPrChange w:id="251" w:author="Txomin Hermosilla" w:date="2022-01-05T10:30:00Z">
            <w:rPr>
              <w:rFonts w:ascii="Times New Roman" w:hAnsi="Times New Roman" w:cs="Times New Roman"/>
            </w:rPr>
          </w:rPrChange>
        </w:rPr>
        <w:t xml:space="preserve">, C. Tarantino, M. Adamo, and P. </w:t>
      </w:r>
      <w:proofErr w:type="spellStart"/>
      <w:r w:rsidRPr="008074B4">
        <w:rPr>
          <w:rFonts w:ascii="Times New Roman" w:hAnsi="Times New Roman" w:cs="Times New Roman"/>
          <w:lang w:val="es-ES_tradnl"/>
          <w:rPrChange w:id="252" w:author="Txomin Hermosilla" w:date="2022-01-05T10:30:00Z">
            <w:rPr>
              <w:rFonts w:ascii="Times New Roman" w:hAnsi="Times New Roman" w:cs="Times New Roman"/>
            </w:rPr>
          </w:rPrChange>
        </w:rPr>
        <w:t>Mairota</w:t>
      </w:r>
      <w:proofErr w:type="spellEnd"/>
      <w:r w:rsidRPr="008074B4">
        <w:rPr>
          <w:rFonts w:ascii="Times New Roman" w:hAnsi="Times New Roman" w:cs="Times New Roman"/>
          <w:lang w:val="es-ES_tradnl"/>
          <w:rPrChange w:id="253" w:author="Txomin Hermosilla" w:date="2022-01-05T10:30:00Z">
            <w:rPr>
              <w:rFonts w:ascii="Times New Roman" w:hAnsi="Times New Roman" w:cs="Times New Roman"/>
            </w:rPr>
          </w:rPrChange>
        </w:rPr>
        <w:t xml:space="preserve">. </w:t>
      </w:r>
      <w:r w:rsidRPr="00AA0A1E">
        <w:rPr>
          <w:rFonts w:ascii="Times New Roman" w:hAnsi="Times New Roman" w:cs="Times New Roman"/>
        </w:rPr>
        <w:t>2013. Remote sensing for conservation monitoring: Assessing protected areas, habitat extent, habitat condition, species diversity, and threats. Ecological Indicators 33:45–59.</w:t>
      </w:r>
    </w:p>
    <w:p w14:paraId="02FD2180" w14:textId="77777777" w:rsidR="00C60D71" w:rsidRPr="00AA0A1E" w:rsidRDefault="00B16883">
      <w:pPr>
        <w:pStyle w:val="Bibliography"/>
        <w:rPr>
          <w:rFonts w:ascii="Times New Roman" w:hAnsi="Times New Roman" w:cs="Times New Roman"/>
        </w:rPr>
      </w:pPr>
      <w:bookmarkStart w:id="254" w:name="ref-nagendra2010"/>
      <w:bookmarkEnd w:id="247"/>
      <w:r w:rsidRPr="00AA0A1E">
        <w:rPr>
          <w:rFonts w:ascii="Times New Roman" w:hAnsi="Times New Roman" w:cs="Times New Roman"/>
        </w:rPr>
        <w:t xml:space="preserve">Nagendra, H., D. </w:t>
      </w:r>
      <w:proofErr w:type="spellStart"/>
      <w:r w:rsidRPr="00AA0A1E">
        <w:rPr>
          <w:rFonts w:ascii="Times New Roman" w:hAnsi="Times New Roman" w:cs="Times New Roman"/>
        </w:rPr>
        <w:t>Rocchini</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Ghate</w:t>
      </w:r>
      <w:proofErr w:type="spellEnd"/>
      <w:r w:rsidRPr="00AA0A1E">
        <w:rPr>
          <w:rFonts w:ascii="Times New Roman" w:hAnsi="Times New Roman" w:cs="Times New Roman"/>
        </w:rPr>
        <w:t xml:space="preserve">, B. Sharma, and S. </w:t>
      </w:r>
      <w:proofErr w:type="spellStart"/>
      <w:r w:rsidRPr="00AA0A1E">
        <w:rPr>
          <w:rFonts w:ascii="Times New Roman" w:hAnsi="Times New Roman" w:cs="Times New Roman"/>
        </w:rPr>
        <w:t>Pareeth</w:t>
      </w:r>
      <w:proofErr w:type="spellEnd"/>
      <w:r w:rsidRPr="00AA0A1E">
        <w:rPr>
          <w:rFonts w:ascii="Times New Roman" w:hAnsi="Times New Roman" w:cs="Times New Roman"/>
        </w:rPr>
        <w:t xml:space="preserve">. 2010. Assessing Plant Diversity in a Dry Tropical Forest: Comparing the Utility of Landsat and </w:t>
      </w:r>
      <w:proofErr w:type="spellStart"/>
      <w:r w:rsidRPr="00AA0A1E">
        <w:rPr>
          <w:rFonts w:ascii="Times New Roman" w:hAnsi="Times New Roman" w:cs="Times New Roman"/>
        </w:rPr>
        <w:t>Ikonos</w:t>
      </w:r>
      <w:proofErr w:type="spellEnd"/>
      <w:r w:rsidRPr="00AA0A1E">
        <w:rPr>
          <w:rFonts w:ascii="Times New Roman" w:hAnsi="Times New Roman" w:cs="Times New Roman"/>
        </w:rPr>
        <w:t xml:space="preserve"> Satellite Images. Remote Sensing 2:478–496.</w:t>
      </w:r>
    </w:p>
    <w:p w14:paraId="43FAE1AC" w14:textId="77777777" w:rsidR="00C60D71" w:rsidRPr="00AA0A1E" w:rsidRDefault="00B16883">
      <w:pPr>
        <w:pStyle w:val="Bibliography"/>
        <w:rPr>
          <w:rFonts w:ascii="Times New Roman" w:hAnsi="Times New Roman" w:cs="Times New Roman"/>
        </w:rPr>
      </w:pPr>
      <w:bookmarkStart w:id="255" w:name="ref-neuenschwander2020"/>
      <w:bookmarkEnd w:id="254"/>
      <w:r w:rsidRPr="00AA0A1E">
        <w:rPr>
          <w:rFonts w:ascii="Times New Roman" w:hAnsi="Times New Roman" w:cs="Times New Roman"/>
        </w:rPr>
        <w:t>Neuenschwander, A., E. Guenther, J. C. White, L. Duncanson, and P. Montesano. 2020. Validation of ICESat-2 terrain and canopy heights in boreal forests. Remote Sensing of Environment 251:112110.</w:t>
      </w:r>
    </w:p>
    <w:p w14:paraId="0AB069D8" w14:textId="77777777" w:rsidR="00C60D71" w:rsidRPr="00AA0A1E" w:rsidRDefault="00B16883">
      <w:pPr>
        <w:pStyle w:val="Bibliography"/>
        <w:rPr>
          <w:rFonts w:ascii="Times New Roman" w:hAnsi="Times New Roman" w:cs="Times New Roman"/>
        </w:rPr>
      </w:pPr>
      <w:bookmarkStart w:id="256" w:name="ref-noss1999"/>
      <w:bookmarkEnd w:id="255"/>
      <w:proofErr w:type="spellStart"/>
      <w:r w:rsidRPr="00AA0A1E">
        <w:rPr>
          <w:rFonts w:ascii="Times New Roman" w:hAnsi="Times New Roman" w:cs="Times New Roman"/>
        </w:rPr>
        <w:t>Noss</w:t>
      </w:r>
      <w:proofErr w:type="spellEnd"/>
      <w:r w:rsidRPr="00AA0A1E">
        <w:rPr>
          <w:rFonts w:ascii="Times New Roman" w:hAnsi="Times New Roman" w:cs="Times New Roman"/>
        </w:rPr>
        <w:t>, R. F. 1999. Assessing and monitoring forest biodiversity: A suggested framework and indicators. Forest Ecology and Management 115:135–146.</w:t>
      </w:r>
    </w:p>
    <w:p w14:paraId="2CD92C3B" w14:textId="77777777" w:rsidR="00C60D71" w:rsidRPr="00AA0A1E" w:rsidRDefault="00B16883">
      <w:pPr>
        <w:pStyle w:val="Bibliography"/>
        <w:rPr>
          <w:rFonts w:ascii="Times New Roman" w:hAnsi="Times New Roman" w:cs="Times New Roman"/>
        </w:rPr>
      </w:pPr>
      <w:bookmarkStart w:id="257" w:name="ref-olthofUsingSatelliteRemote2006"/>
      <w:bookmarkEnd w:id="256"/>
      <w:r w:rsidRPr="00AA0A1E">
        <w:rPr>
          <w:rFonts w:ascii="Times New Roman" w:hAnsi="Times New Roman" w:cs="Times New Roman"/>
        </w:rPr>
        <w:t xml:space="preserve">Olthof, I., D. </w:t>
      </w:r>
      <w:proofErr w:type="spellStart"/>
      <w:r w:rsidRPr="00AA0A1E">
        <w:rPr>
          <w:rFonts w:ascii="Times New Roman" w:hAnsi="Times New Roman" w:cs="Times New Roman"/>
        </w:rPr>
        <w:t>Pouliot</w:t>
      </w:r>
      <w:proofErr w:type="spellEnd"/>
      <w:r w:rsidRPr="00AA0A1E">
        <w:rPr>
          <w:rFonts w:ascii="Times New Roman" w:hAnsi="Times New Roman" w:cs="Times New Roman"/>
        </w:rPr>
        <w:t xml:space="preserve">, R. Fraser, A. Clouston, S. Wang, W. Chen, J. Orazietti, J. </w:t>
      </w:r>
      <w:proofErr w:type="spellStart"/>
      <w:r w:rsidRPr="00AA0A1E">
        <w:rPr>
          <w:rFonts w:ascii="Times New Roman" w:hAnsi="Times New Roman" w:cs="Times New Roman"/>
        </w:rPr>
        <w:t>Poitevin</w:t>
      </w:r>
      <w:proofErr w:type="spellEnd"/>
      <w:r w:rsidRPr="00AA0A1E">
        <w:rPr>
          <w:rFonts w:ascii="Times New Roman" w:hAnsi="Times New Roman" w:cs="Times New Roman"/>
        </w:rPr>
        <w:t xml:space="preserve">, D. </w:t>
      </w:r>
      <w:proofErr w:type="spellStart"/>
      <w:r w:rsidRPr="00AA0A1E">
        <w:rPr>
          <w:rFonts w:ascii="Times New Roman" w:hAnsi="Times New Roman" w:cs="Times New Roman"/>
        </w:rPr>
        <w:t>Mclennan</w:t>
      </w:r>
      <w:proofErr w:type="spellEnd"/>
      <w:r w:rsidRPr="00AA0A1E">
        <w:rPr>
          <w:rFonts w:ascii="Times New Roman" w:hAnsi="Times New Roman" w:cs="Times New Roman"/>
        </w:rPr>
        <w:t>, J. Kerr, and M. Sawada. 2006. Using Satellite Remote Sensing to Assess and Monitor Ecosystem Integrity and Climate Change in Canadas National Parks. 2006 IEEE International Symposium on Geoscience and Remote Sensing. IEEE.</w:t>
      </w:r>
    </w:p>
    <w:p w14:paraId="2282A615" w14:textId="77777777" w:rsidR="00C60D71" w:rsidRPr="00AA0A1E" w:rsidRDefault="00B16883">
      <w:pPr>
        <w:pStyle w:val="Bibliography"/>
        <w:rPr>
          <w:rFonts w:ascii="Times New Roman" w:hAnsi="Times New Roman" w:cs="Times New Roman"/>
        </w:rPr>
      </w:pPr>
      <w:bookmarkStart w:id="258" w:name="ref-paillet2010"/>
      <w:bookmarkEnd w:id="257"/>
      <w:proofErr w:type="spellStart"/>
      <w:r w:rsidRPr="00AA0A1E">
        <w:rPr>
          <w:rFonts w:ascii="Times New Roman" w:hAnsi="Times New Roman" w:cs="Times New Roman"/>
        </w:rPr>
        <w:t>Paillet</w:t>
      </w:r>
      <w:proofErr w:type="spellEnd"/>
      <w:r w:rsidRPr="00AA0A1E">
        <w:rPr>
          <w:rFonts w:ascii="Times New Roman" w:hAnsi="Times New Roman" w:cs="Times New Roman"/>
        </w:rPr>
        <w:t xml:space="preserve">, Y., L. </w:t>
      </w:r>
      <w:proofErr w:type="spellStart"/>
      <w:r w:rsidRPr="00AA0A1E">
        <w:rPr>
          <w:rFonts w:ascii="Times New Roman" w:hAnsi="Times New Roman" w:cs="Times New Roman"/>
        </w:rPr>
        <w:t>Berges</w:t>
      </w:r>
      <w:proofErr w:type="spellEnd"/>
      <w:r w:rsidRPr="00AA0A1E">
        <w:rPr>
          <w:rFonts w:ascii="Times New Roman" w:hAnsi="Times New Roman" w:cs="Times New Roman"/>
        </w:rPr>
        <w:t xml:space="preserve">, J. </w:t>
      </w:r>
      <w:proofErr w:type="spellStart"/>
      <w:r w:rsidRPr="00AA0A1E">
        <w:rPr>
          <w:rFonts w:ascii="Times New Roman" w:hAnsi="Times New Roman" w:cs="Times New Roman"/>
        </w:rPr>
        <w:t>Hjalten</w:t>
      </w:r>
      <w:proofErr w:type="spellEnd"/>
      <w:r w:rsidRPr="00AA0A1E">
        <w:rPr>
          <w:rFonts w:ascii="Times New Roman" w:hAnsi="Times New Roman" w:cs="Times New Roman"/>
        </w:rPr>
        <w:t>, P. Odor, C. Avon, M. Bernhardt-</w:t>
      </w:r>
      <w:proofErr w:type="spellStart"/>
      <w:r w:rsidRPr="00AA0A1E">
        <w:rPr>
          <w:rFonts w:ascii="Times New Roman" w:hAnsi="Times New Roman" w:cs="Times New Roman"/>
        </w:rPr>
        <w:t>Roemermann</w:t>
      </w:r>
      <w:proofErr w:type="spellEnd"/>
      <w:r w:rsidRPr="00AA0A1E">
        <w:rPr>
          <w:rFonts w:ascii="Times New Roman" w:hAnsi="Times New Roman" w:cs="Times New Roman"/>
        </w:rPr>
        <w:t xml:space="preserve">, R.-J. </w:t>
      </w:r>
      <w:proofErr w:type="spellStart"/>
      <w:r w:rsidRPr="00AA0A1E">
        <w:rPr>
          <w:rFonts w:ascii="Times New Roman" w:hAnsi="Times New Roman" w:cs="Times New Roman"/>
        </w:rPr>
        <w:t>Bijlsma</w:t>
      </w:r>
      <w:proofErr w:type="spellEnd"/>
      <w:r w:rsidRPr="00AA0A1E">
        <w:rPr>
          <w:rFonts w:ascii="Times New Roman" w:hAnsi="Times New Roman" w:cs="Times New Roman"/>
        </w:rPr>
        <w:t xml:space="preserve">, L. De </w:t>
      </w:r>
      <w:proofErr w:type="spellStart"/>
      <w:r w:rsidRPr="00AA0A1E">
        <w:rPr>
          <w:rFonts w:ascii="Times New Roman" w:hAnsi="Times New Roman" w:cs="Times New Roman"/>
        </w:rPr>
        <w:t>Bruyn</w:t>
      </w:r>
      <w:proofErr w:type="spellEnd"/>
      <w:r w:rsidRPr="00AA0A1E">
        <w:rPr>
          <w:rFonts w:ascii="Times New Roman" w:hAnsi="Times New Roman" w:cs="Times New Roman"/>
        </w:rPr>
        <w:t xml:space="preserve">, M. Fuhr, U. Grandin, R. </w:t>
      </w:r>
      <w:proofErr w:type="spellStart"/>
      <w:r w:rsidRPr="00AA0A1E">
        <w:rPr>
          <w:rFonts w:ascii="Times New Roman" w:hAnsi="Times New Roman" w:cs="Times New Roman"/>
        </w:rPr>
        <w:t>Kanka</w:t>
      </w:r>
      <w:proofErr w:type="spellEnd"/>
      <w:r w:rsidRPr="00AA0A1E">
        <w:rPr>
          <w:rFonts w:ascii="Times New Roman" w:hAnsi="Times New Roman" w:cs="Times New Roman"/>
        </w:rPr>
        <w:t xml:space="preserve">, L. Lundin, S. </w:t>
      </w:r>
      <w:proofErr w:type="spellStart"/>
      <w:r w:rsidRPr="00AA0A1E">
        <w:rPr>
          <w:rFonts w:ascii="Times New Roman" w:hAnsi="Times New Roman" w:cs="Times New Roman"/>
        </w:rPr>
        <w:t>Luque</w:t>
      </w:r>
      <w:proofErr w:type="spellEnd"/>
      <w:r w:rsidRPr="00AA0A1E">
        <w:rPr>
          <w:rFonts w:ascii="Times New Roman" w:hAnsi="Times New Roman" w:cs="Times New Roman"/>
        </w:rPr>
        <w:t xml:space="preserve">, T. </w:t>
      </w:r>
      <w:proofErr w:type="spellStart"/>
      <w:r w:rsidRPr="00AA0A1E">
        <w:rPr>
          <w:rFonts w:ascii="Times New Roman" w:hAnsi="Times New Roman" w:cs="Times New Roman"/>
        </w:rPr>
        <w:t>Magura</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Matesanz</w:t>
      </w:r>
      <w:proofErr w:type="spellEnd"/>
      <w:r w:rsidRPr="00AA0A1E">
        <w:rPr>
          <w:rFonts w:ascii="Times New Roman" w:hAnsi="Times New Roman" w:cs="Times New Roman"/>
        </w:rPr>
        <w:t xml:space="preserve">, I. </w:t>
      </w:r>
      <w:proofErr w:type="spellStart"/>
      <w:r w:rsidRPr="00AA0A1E">
        <w:rPr>
          <w:rFonts w:ascii="Times New Roman" w:hAnsi="Times New Roman" w:cs="Times New Roman"/>
        </w:rPr>
        <w:t>Meszaros</w:t>
      </w:r>
      <w:proofErr w:type="spellEnd"/>
      <w:r w:rsidRPr="00AA0A1E">
        <w:rPr>
          <w:rFonts w:ascii="Times New Roman" w:hAnsi="Times New Roman" w:cs="Times New Roman"/>
        </w:rPr>
        <w:t xml:space="preserve">, M.-. </w:t>
      </w:r>
      <w:r w:rsidRPr="008074B4">
        <w:rPr>
          <w:rFonts w:ascii="Times New Roman" w:hAnsi="Times New Roman" w:cs="Times New Roman"/>
          <w:lang w:val="es-ES_tradnl"/>
          <w:rPrChange w:id="259" w:author="Txomin Hermosilla" w:date="2022-01-05T10:30:00Z">
            <w:rPr>
              <w:rFonts w:ascii="Times New Roman" w:hAnsi="Times New Roman" w:cs="Times New Roman"/>
            </w:rPr>
          </w:rPrChange>
        </w:rPr>
        <w:t xml:space="preserve">Teresa </w:t>
      </w:r>
      <w:proofErr w:type="spellStart"/>
      <w:r w:rsidRPr="008074B4">
        <w:rPr>
          <w:rFonts w:ascii="Times New Roman" w:hAnsi="Times New Roman" w:cs="Times New Roman"/>
          <w:lang w:val="es-ES_tradnl"/>
          <w:rPrChange w:id="260" w:author="Txomin Hermosilla" w:date="2022-01-05T10:30:00Z">
            <w:rPr>
              <w:rFonts w:ascii="Times New Roman" w:hAnsi="Times New Roman" w:cs="Times New Roman"/>
            </w:rPr>
          </w:rPrChange>
        </w:rPr>
        <w:t>Sebastia</w:t>
      </w:r>
      <w:proofErr w:type="spellEnd"/>
      <w:r w:rsidRPr="008074B4">
        <w:rPr>
          <w:rFonts w:ascii="Times New Roman" w:hAnsi="Times New Roman" w:cs="Times New Roman"/>
          <w:lang w:val="es-ES_tradnl"/>
          <w:rPrChange w:id="261" w:author="Txomin Hermosilla" w:date="2022-01-05T10:30:00Z">
            <w:rPr>
              <w:rFonts w:ascii="Times New Roman" w:hAnsi="Times New Roman" w:cs="Times New Roman"/>
            </w:rPr>
          </w:rPrChange>
        </w:rPr>
        <w:t xml:space="preserve">, W. Schmidt, T. </w:t>
      </w:r>
      <w:proofErr w:type="spellStart"/>
      <w:r w:rsidRPr="008074B4">
        <w:rPr>
          <w:rFonts w:ascii="Times New Roman" w:hAnsi="Times New Roman" w:cs="Times New Roman"/>
          <w:lang w:val="es-ES_tradnl"/>
          <w:rPrChange w:id="262" w:author="Txomin Hermosilla" w:date="2022-01-05T10:30:00Z">
            <w:rPr>
              <w:rFonts w:ascii="Times New Roman" w:hAnsi="Times New Roman" w:cs="Times New Roman"/>
            </w:rPr>
          </w:rPrChange>
        </w:rPr>
        <w:t>Standovar</w:t>
      </w:r>
      <w:proofErr w:type="spellEnd"/>
      <w:r w:rsidRPr="008074B4">
        <w:rPr>
          <w:rFonts w:ascii="Times New Roman" w:hAnsi="Times New Roman" w:cs="Times New Roman"/>
          <w:lang w:val="es-ES_tradnl"/>
          <w:rPrChange w:id="263" w:author="Txomin Hermosilla" w:date="2022-01-05T10:30:00Z">
            <w:rPr>
              <w:rFonts w:ascii="Times New Roman" w:hAnsi="Times New Roman" w:cs="Times New Roman"/>
            </w:rPr>
          </w:rPrChange>
        </w:rPr>
        <w:t xml:space="preserve">, B. </w:t>
      </w:r>
      <w:proofErr w:type="spellStart"/>
      <w:r w:rsidRPr="008074B4">
        <w:rPr>
          <w:rFonts w:ascii="Times New Roman" w:hAnsi="Times New Roman" w:cs="Times New Roman"/>
          <w:lang w:val="es-ES_tradnl"/>
          <w:rPrChange w:id="264" w:author="Txomin Hermosilla" w:date="2022-01-05T10:30:00Z">
            <w:rPr>
              <w:rFonts w:ascii="Times New Roman" w:hAnsi="Times New Roman" w:cs="Times New Roman"/>
            </w:rPr>
          </w:rPrChange>
        </w:rPr>
        <w:t>Tothmeresz</w:t>
      </w:r>
      <w:proofErr w:type="spellEnd"/>
      <w:r w:rsidRPr="008074B4">
        <w:rPr>
          <w:rFonts w:ascii="Times New Roman" w:hAnsi="Times New Roman" w:cs="Times New Roman"/>
          <w:lang w:val="es-ES_tradnl"/>
          <w:rPrChange w:id="265" w:author="Txomin Hermosilla" w:date="2022-01-05T10:30:00Z">
            <w:rPr>
              <w:rFonts w:ascii="Times New Roman" w:hAnsi="Times New Roman" w:cs="Times New Roman"/>
            </w:rPr>
          </w:rPrChange>
        </w:rPr>
        <w:t xml:space="preserve">, A. </w:t>
      </w:r>
      <w:proofErr w:type="spellStart"/>
      <w:r w:rsidRPr="008074B4">
        <w:rPr>
          <w:rFonts w:ascii="Times New Roman" w:hAnsi="Times New Roman" w:cs="Times New Roman"/>
          <w:lang w:val="es-ES_tradnl"/>
          <w:rPrChange w:id="266" w:author="Txomin Hermosilla" w:date="2022-01-05T10:30:00Z">
            <w:rPr>
              <w:rFonts w:ascii="Times New Roman" w:hAnsi="Times New Roman" w:cs="Times New Roman"/>
            </w:rPr>
          </w:rPrChange>
        </w:rPr>
        <w:t>Uotila</w:t>
      </w:r>
      <w:proofErr w:type="spellEnd"/>
      <w:r w:rsidRPr="008074B4">
        <w:rPr>
          <w:rFonts w:ascii="Times New Roman" w:hAnsi="Times New Roman" w:cs="Times New Roman"/>
          <w:lang w:val="es-ES_tradnl"/>
          <w:rPrChange w:id="267" w:author="Txomin Hermosilla" w:date="2022-01-05T10:30:00Z">
            <w:rPr>
              <w:rFonts w:ascii="Times New Roman" w:hAnsi="Times New Roman" w:cs="Times New Roman"/>
            </w:rPr>
          </w:rPrChange>
        </w:rPr>
        <w:t xml:space="preserve">, F. Valladares, K. </w:t>
      </w:r>
      <w:proofErr w:type="spellStart"/>
      <w:r w:rsidRPr="008074B4">
        <w:rPr>
          <w:rFonts w:ascii="Times New Roman" w:hAnsi="Times New Roman" w:cs="Times New Roman"/>
          <w:lang w:val="es-ES_tradnl"/>
          <w:rPrChange w:id="268" w:author="Txomin Hermosilla" w:date="2022-01-05T10:30:00Z">
            <w:rPr>
              <w:rFonts w:ascii="Times New Roman" w:hAnsi="Times New Roman" w:cs="Times New Roman"/>
            </w:rPr>
          </w:rPrChange>
        </w:rPr>
        <w:t>Vellak</w:t>
      </w:r>
      <w:proofErr w:type="spellEnd"/>
      <w:r w:rsidRPr="008074B4">
        <w:rPr>
          <w:rFonts w:ascii="Times New Roman" w:hAnsi="Times New Roman" w:cs="Times New Roman"/>
          <w:lang w:val="es-ES_tradnl"/>
          <w:rPrChange w:id="269" w:author="Txomin Hermosilla" w:date="2022-01-05T10:30:00Z">
            <w:rPr>
              <w:rFonts w:ascii="Times New Roman" w:hAnsi="Times New Roman" w:cs="Times New Roman"/>
            </w:rPr>
          </w:rPrChange>
        </w:rPr>
        <w:t xml:space="preserve">, and R. </w:t>
      </w:r>
      <w:proofErr w:type="spellStart"/>
      <w:r w:rsidRPr="008074B4">
        <w:rPr>
          <w:rFonts w:ascii="Times New Roman" w:hAnsi="Times New Roman" w:cs="Times New Roman"/>
          <w:lang w:val="es-ES_tradnl"/>
          <w:rPrChange w:id="270" w:author="Txomin Hermosilla" w:date="2022-01-05T10:30:00Z">
            <w:rPr>
              <w:rFonts w:ascii="Times New Roman" w:hAnsi="Times New Roman" w:cs="Times New Roman"/>
            </w:rPr>
          </w:rPrChange>
        </w:rPr>
        <w:t>Virtanen</w:t>
      </w:r>
      <w:proofErr w:type="spellEnd"/>
      <w:r w:rsidRPr="008074B4">
        <w:rPr>
          <w:rFonts w:ascii="Times New Roman" w:hAnsi="Times New Roman" w:cs="Times New Roman"/>
          <w:lang w:val="es-ES_tradnl"/>
          <w:rPrChange w:id="271" w:author="Txomin Hermosilla" w:date="2022-01-05T10:30:00Z">
            <w:rPr>
              <w:rFonts w:ascii="Times New Roman" w:hAnsi="Times New Roman" w:cs="Times New Roman"/>
            </w:rPr>
          </w:rPrChange>
        </w:rPr>
        <w:t xml:space="preserve">. </w:t>
      </w:r>
      <w:r w:rsidRPr="00AA0A1E">
        <w:rPr>
          <w:rFonts w:ascii="Times New Roman" w:hAnsi="Times New Roman" w:cs="Times New Roman"/>
        </w:rPr>
        <w:t xml:space="preserve">2010. Biodiversity differences between managed and unmanaged forests: Meta-analysis of species richness in </w:t>
      </w:r>
      <w:proofErr w:type="spellStart"/>
      <w:r w:rsidRPr="00AA0A1E">
        <w:rPr>
          <w:rFonts w:ascii="Times New Roman" w:hAnsi="Times New Roman" w:cs="Times New Roman"/>
        </w:rPr>
        <w:t>europe</w:t>
      </w:r>
      <w:proofErr w:type="spellEnd"/>
      <w:r w:rsidRPr="00AA0A1E">
        <w:rPr>
          <w:rFonts w:ascii="Times New Roman" w:hAnsi="Times New Roman" w:cs="Times New Roman"/>
        </w:rPr>
        <w:t>. Conservation Biology 24:101–112.</w:t>
      </w:r>
    </w:p>
    <w:p w14:paraId="092A3485" w14:textId="77777777" w:rsidR="00C60D71" w:rsidRPr="00AA0A1E" w:rsidRDefault="00B16883">
      <w:pPr>
        <w:pStyle w:val="Bibliography"/>
        <w:rPr>
          <w:rFonts w:ascii="Times New Roman" w:hAnsi="Times New Roman" w:cs="Times New Roman"/>
        </w:rPr>
      </w:pPr>
      <w:bookmarkStart w:id="272" w:name="ref-parkscanadaEcologicalIntegrity2019"/>
      <w:bookmarkEnd w:id="258"/>
      <w:r w:rsidRPr="00AA0A1E">
        <w:rPr>
          <w:rFonts w:ascii="Times New Roman" w:hAnsi="Times New Roman" w:cs="Times New Roman"/>
        </w:rPr>
        <w:lastRenderedPageBreak/>
        <w:t>Parks Canada. 2019. Ecological Integrity. https://www.pc.gc.ca/en/nature/science/conservation/ie-ei.</w:t>
      </w:r>
    </w:p>
    <w:p w14:paraId="332D9155" w14:textId="77777777" w:rsidR="00C60D71" w:rsidRPr="00AA0A1E" w:rsidRDefault="00B16883">
      <w:pPr>
        <w:pStyle w:val="Bibliography"/>
        <w:rPr>
          <w:rFonts w:ascii="Times New Roman" w:hAnsi="Times New Roman" w:cs="Times New Roman"/>
        </w:rPr>
      </w:pPr>
      <w:bookmarkStart w:id="273" w:name="ref-parmenterLandUseLand2003"/>
      <w:bookmarkEnd w:id="272"/>
      <w:r w:rsidRPr="00AA0A1E">
        <w:rPr>
          <w:rFonts w:ascii="Times New Roman" w:hAnsi="Times New Roman" w:cs="Times New Roman"/>
        </w:rPr>
        <w:t xml:space="preserve">Parmenter, A. W., A. Hansen, R. E. Kennedy, W. Cohen, U. </w:t>
      </w:r>
      <w:proofErr w:type="spellStart"/>
      <w:r w:rsidRPr="00AA0A1E">
        <w:rPr>
          <w:rFonts w:ascii="Times New Roman" w:hAnsi="Times New Roman" w:cs="Times New Roman"/>
        </w:rPr>
        <w:t>Langner</w:t>
      </w:r>
      <w:proofErr w:type="spellEnd"/>
      <w:r w:rsidRPr="00AA0A1E">
        <w:rPr>
          <w:rFonts w:ascii="Times New Roman" w:hAnsi="Times New Roman" w:cs="Times New Roman"/>
        </w:rPr>
        <w:t>, R. Lawrence, B. Maxwell, A. Gallant, and R. Aspinall. 2003. Land use and land cover change in the Greater Yellowstone Ecosystem: 1975. Ecological Applications 13:687–703.</w:t>
      </w:r>
    </w:p>
    <w:p w14:paraId="762D3A80" w14:textId="77777777" w:rsidR="00C60D71" w:rsidRPr="00AA0A1E" w:rsidRDefault="00B16883">
      <w:pPr>
        <w:pStyle w:val="Bibliography"/>
        <w:rPr>
          <w:rFonts w:ascii="Times New Roman" w:hAnsi="Times New Roman" w:cs="Times New Roman"/>
        </w:rPr>
      </w:pPr>
      <w:bookmarkStart w:id="274" w:name="ref-parrishAreWeConserving2003"/>
      <w:bookmarkEnd w:id="273"/>
      <w:r w:rsidRPr="00AA0A1E">
        <w:rPr>
          <w:rFonts w:ascii="Times New Roman" w:hAnsi="Times New Roman" w:cs="Times New Roman"/>
        </w:rPr>
        <w:t xml:space="preserve">Parrish, J. D., D. P. Braun, and R. S. </w:t>
      </w:r>
      <w:proofErr w:type="spellStart"/>
      <w:r w:rsidRPr="00AA0A1E">
        <w:rPr>
          <w:rFonts w:ascii="Times New Roman" w:hAnsi="Times New Roman" w:cs="Times New Roman"/>
        </w:rPr>
        <w:t>Unnasch</w:t>
      </w:r>
      <w:proofErr w:type="spellEnd"/>
      <w:r w:rsidRPr="00AA0A1E">
        <w:rPr>
          <w:rFonts w:ascii="Times New Roman" w:hAnsi="Times New Roman" w:cs="Times New Roman"/>
        </w:rPr>
        <w:t xml:space="preserve">. 2003. Are We Conserving What We Say We Are? Measuring Ecological Integrity within Protected Areas. </w:t>
      </w:r>
      <w:proofErr w:type="spellStart"/>
      <w:r w:rsidRPr="00AA0A1E">
        <w:rPr>
          <w:rFonts w:ascii="Times New Roman" w:hAnsi="Times New Roman" w:cs="Times New Roman"/>
        </w:rPr>
        <w:t>BioScience</w:t>
      </w:r>
      <w:proofErr w:type="spellEnd"/>
      <w:r w:rsidRPr="00AA0A1E">
        <w:rPr>
          <w:rFonts w:ascii="Times New Roman" w:hAnsi="Times New Roman" w:cs="Times New Roman"/>
        </w:rPr>
        <w:t xml:space="preserve"> 53:851.</w:t>
      </w:r>
    </w:p>
    <w:p w14:paraId="402A2B6C" w14:textId="77777777" w:rsidR="00C60D71" w:rsidRPr="00AA0A1E" w:rsidRDefault="00B16883">
      <w:pPr>
        <w:pStyle w:val="Bibliography"/>
        <w:rPr>
          <w:rFonts w:ascii="Times New Roman" w:hAnsi="Times New Roman" w:cs="Times New Roman"/>
        </w:rPr>
      </w:pPr>
      <w:bookmarkStart w:id="275" w:name="ref-pereira2013"/>
      <w:bookmarkEnd w:id="274"/>
      <w:r w:rsidRPr="00AA0A1E">
        <w:rPr>
          <w:rFonts w:ascii="Times New Roman" w:hAnsi="Times New Roman" w:cs="Times New Roman"/>
        </w:rPr>
        <w:t xml:space="preserve">Pereira, H. M., S. Ferrier, M. Walters, G. N. Geller, R. H. G. </w:t>
      </w:r>
      <w:proofErr w:type="spellStart"/>
      <w:r w:rsidRPr="00AA0A1E">
        <w:rPr>
          <w:rFonts w:ascii="Times New Roman" w:hAnsi="Times New Roman" w:cs="Times New Roman"/>
        </w:rPr>
        <w:t>Jongman</w:t>
      </w:r>
      <w:proofErr w:type="spellEnd"/>
      <w:r w:rsidRPr="00AA0A1E">
        <w:rPr>
          <w:rFonts w:ascii="Times New Roman" w:hAnsi="Times New Roman" w:cs="Times New Roman"/>
        </w:rPr>
        <w:t xml:space="preserve">, R. J. Scholes, M. W. </w:t>
      </w:r>
      <w:proofErr w:type="spellStart"/>
      <w:r w:rsidRPr="00AA0A1E">
        <w:rPr>
          <w:rFonts w:ascii="Times New Roman" w:hAnsi="Times New Roman" w:cs="Times New Roman"/>
        </w:rPr>
        <w:t>Bruford</w:t>
      </w:r>
      <w:proofErr w:type="spellEnd"/>
      <w:r w:rsidRPr="00AA0A1E">
        <w:rPr>
          <w:rFonts w:ascii="Times New Roman" w:hAnsi="Times New Roman" w:cs="Times New Roman"/>
        </w:rPr>
        <w:t xml:space="preserve">, N. </w:t>
      </w:r>
      <w:proofErr w:type="spellStart"/>
      <w:r w:rsidRPr="00AA0A1E">
        <w:rPr>
          <w:rFonts w:ascii="Times New Roman" w:hAnsi="Times New Roman" w:cs="Times New Roman"/>
        </w:rPr>
        <w:t>Brummitt</w:t>
      </w:r>
      <w:proofErr w:type="spellEnd"/>
      <w:r w:rsidRPr="00AA0A1E">
        <w:rPr>
          <w:rFonts w:ascii="Times New Roman" w:hAnsi="Times New Roman" w:cs="Times New Roman"/>
        </w:rPr>
        <w:t xml:space="preserve">, S. H. M. Butchart, A. C. Cardoso, N. C. Coops, E. </w:t>
      </w:r>
      <w:proofErr w:type="spellStart"/>
      <w:r w:rsidRPr="00AA0A1E">
        <w:rPr>
          <w:rFonts w:ascii="Times New Roman" w:hAnsi="Times New Roman" w:cs="Times New Roman"/>
        </w:rPr>
        <w:t>Dulloo</w:t>
      </w:r>
      <w:proofErr w:type="spellEnd"/>
      <w:r w:rsidRPr="00AA0A1E">
        <w:rPr>
          <w:rFonts w:ascii="Times New Roman" w:hAnsi="Times New Roman" w:cs="Times New Roman"/>
        </w:rPr>
        <w:t xml:space="preserve">, D. P. Faith, J. </w:t>
      </w:r>
      <w:proofErr w:type="spellStart"/>
      <w:r w:rsidRPr="00AA0A1E">
        <w:rPr>
          <w:rFonts w:ascii="Times New Roman" w:hAnsi="Times New Roman" w:cs="Times New Roman"/>
        </w:rPr>
        <w:t>Freyhof</w:t>
      </w:r>
      <w:proofErr w:type="spellEnd"/>
      <w:r w:rsidRPr="00AA0A1E">
        <w:rPr>
          <w:rFonts w:ascii="Times New Roman" w:hAnsi="Times New Roman" w:cs="Times New Roman"/>
        </w:rPr>
        <w:t xml:space="preserve">, R. D. Gregory, C. </w:t>
      </w:r>
      <w:proofErr w:type="spellStart"/>
      <w:r w:rsidRPr="00AA0A1E">
        <w:rPr>
          <w:rFonts w:ascii="Times New Roman" w:hAnsi="Times New Roman" w:cs="Times New Roman"/>
        </w:rPr>
        <w:t>Heip</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Hoft</w:t>
      </w:r>
      <w:proofErr w:type="spellEnd"/>
      <w:r w:rsidRPr="00AA0A1E">
        <w:rPr>
          <w:rFonts w:ascii="Times New Roman" w:hAnsi="Times New Roman" w:cs="Times New Roman"/>
        </w:rPr>
        <w:t xml:space="preserve">, G. Hurtt, W. </w:t>
      </w:r>
      <w:proofErr w:type="spellStart"/>
      <w:r w:rsidRPr="00AA0A1E">
        <w:rPr>
          <w:rFonts w:ascii="Times New Roman" w:hAnsi="Times New Roman" w:cs="Times New Roman"/>
        </w:rPr>
        <w:t>Jetz</w:t>
      </w:r>
      <w:proofErr w:type="spellEnd"/>
      <w:r w:rsidRPr="00AA0A1E">
        <w:rPr>
          <w:rFonts w:ascii="Times New Roman" w:hAnsi="Times New Roman" w:cs="Times New Roman"/>
        </w:rPr>
        <w:t xml:space="preserve">, D. S. Karp, M. A. </w:t>
      </w:r>
      <w:proofErr w:type="spellStart"/>
      <w:r w:rsidRPr="00AA0A1E">
        <w:rPr>
          <w:rFonts w:ascii="Times New Roman" w:hAnsi="Times New Roman" w:cs="Times New Roman"/>
        </w:rPr>
        <w:t>McGeoch</w:t>
      </w:r>
      <w:proofErr w:type="spellEnd"/>
      <w:r w:rsidRPr="00AA0A1E">
        <w:rPr>
          <w:rFonts w:ascii="Times New Roman" w:hAnsi="Times New Roman" w:cs="Times New Roman"/>
        </w:rPr>
        <w:t xml:space="preserve">, D. </w:t>
      </w:r>
      <w:proofErr w:type="spellStart"/>
      <w:r w:rsidRPr="00AA0A1E">
        <w:rPr>
          <w:rFonts w:ascii="Times New Roman" w:hAnsi="Times New Roman" w:cs="Times New Roman"/>
        </w:rPr>
        <w:t>Obura</w:t>
      </w:r>
      <w:proofErr w:type="spellEnd"/>
      <w:r w:rsidRPr="00AA0A1E">
        <w:rPr>
          <w:rFonts w:ascii="Times New Roman" w:hAnsi="Times New Roman" w:cs="Times New Roman"/>
        </w:rPr>
        <w:t xml:space="preserve">, Y. Onoda, N. </w:t>
      </w:r>
      <w:proofErr w:type="spellStart"/>
      <w:r w:rsidRPr="00AA0A1E">
        <w:rPr>
          <w:rFonts w:ascii="Times New Roman" w:hAnsi="Times New Roman" w:cs="Times New Roman"/>
        </w:rPr>
        <w:t>Pettorelli</w:t>
      </w:r>
      <w:proofErr w:type="spellEnd"/>
      <w:r w:rsidRPr="00AA0A1E">
        <w:rPr>
          <w:rFonts w:ascii="Times New Roman" w:hAnsi="Times New Roman" w:cs="Times New Roman"/>
        </w:rPr>
        <w:t xml:space="preserve">, B. </w:t>
      </w:r>
      <w:proofErr w:type="spellStart"/>
      <w:r w:rsidRPr="00AA0A1E">
        <w:rPr>
          <w:rFonts w:ascii="Times New Roman" w:hAnsi="Times New Roman" w:cs="Times New Roman"/>
        </w:rPr>
        <w:t>Reyers</w:t>
      </w:r>
      <w:proofErr w:type="spellEnd"/>
      <w:r w:rsidRPr="00AA0A1E">
        <w:rPr>
          <w:rFonts w:ascii="Times New Roman" w:hAnsi="Times New Roman" w:cs="Times New Roman"/>
        </w:rPr>
        <w:t xml:space="preserve">, R. Sayre, J. P. W. </w:t>
      </w:r>
      <w:proofErr w:type="spellStart"/>
      <w:r w:rsidRPr="00AA0A1E">
        <w:rPr>
          <w:rFonts w:ascii="Times New Roman" w:hAnsi="Times New Roman" w:cs="Times New Roman"/>
        </w:rPr>
        <w:t>Scharlemann</w:t>
      </w:r>
      <w:proofErr w:type="spellEnd"/>
      <w:r w:rsidRPr="00AA0A1E">
        <w:rPr>
          <w:rFonts w:ascii="Times New Roman" w:hAnsi="Times New Roman" w:cs="Times New Roman"/>
        </w:rPr>
        <w:t xml:space="preserve">, S. N. Stuart, E. </w:t>
      </w:r>
      <w:proofErr w:type="spellStart"/>
      <w:r w:rsidRPr="00AA0A1E">
        <w:rPr>
          <w:rFonts w:ascii="Times New Roman" w:hAnsi="Times New Roman" w:cs="Times New Roman"/>
        </w:rPr>
        <w:t>Turak</w:t>
      </w:r>
      <w:proofErr w:type="spellEnd"/>
      <w:r w:rsidRPr="00AA0A1E">
        <w:rPr>
          <w:rFonts w:ascii="Times New Roman" w:hAnsi="Times New Roman" w:cs="Times New Roman"/>
        </w:rPr>
        <w:t xml:space="preserve">, M. Walpole, and M. </w:t>
      </w:r>
      <w:proofErr w:type="spellStart"/>
      <w:r w:rsidRPr="00AA0A1E">
        <w:rPr>
          <w:rFonts w:ascii="Times New Roman" w:hAnsi="Times New Roman" w:cs="Times New Roman"/>
        </w:rPr>
        <w:t>Wegmann</w:t>
      </w:r>
      <w:proofErr w:type="spellEnd"/>
      <w:r w:rsidRPr="00AA0A1E">
        <w:rPr>
          <w:rFonts w:ascii="Times New Roman" w:hAnsi="Times New Roman" w:cs="Times New Roman"/>
        </w:rPr>
        <w:t>. 2013. Essential Biodiversity Variables. Science 339:277–278.</w:t>
      </w:r>
    </w:p>
    <w:p w14:paraId="2CD0AFDE" w14:textId="58F71B82" w:rsidR="00C60D71" w:rsidRDefault="00B16883">
      <w:pPr>
        <w:pStyle w:val="Bibliography"/>
        <w:rPr>
          <w:rFonts w:ascii="Times New Roman" w:hAnsi="Times New Roman" w:cs="Times New Roman"/>
        </w:rPr>
      </w:pPr>
      <w:bookmarkStart w:id="276" w:name="X12ef65f0cb111b042b0103260c9c7ed49192960"/>
      <w:bookmarkEnd w:id="275"/>
      <w:proofErr w:type="spellStart"/>
      <w:r w:rsidRPr="00AA0A1E">
        <w:rPr>
          <w:rFonts w:ascii="Times New Roman" w:hAnsi="Times New Roman" w:cs="Times New Roman"/>
        </w:rPr>
        <w:t>Pojar</w:t>
      </w:r>
      <w:proofErr w:type="spellEnd"/>
      <w:r w:rsidRPr="00AA0A1E">
        <w:rPr>
          <w:rFonts w:ascii="Times New Roman" w:hAnsi="Times New Roman" w:cs="Times New Roman"/>
        </w:rPr>
        <w:t xml:space="preserve">, J., K. </w:t>
      </w:r>
      <w:proofErr w:type="spellStart"/>
      <w:r w:rsidRPr="00AA0A1E">
        <w:rPr>
          <w:rFonts w:ascii="Times New Roman" w:hAnsi="Times New Roman" w:cs="Times New Roman"/>
        </w:rPr>
        <w:t>Klinka</w:t>
      </w:r>
      <w:proofErr w:type="spellEnd"/>
      <w:r w:rsidRPr="00AA0A1E">
        <w:rPr>
          <w:rFonts w:ascii="Times New Roman" w:hAnsi="Times New Roman" w:cs="Times New Roman"/>
        </w:rPr>
        <w:t xml:space="preserve">, and D. V. </w:t>
      </w:r>
      <w:proofErr w:type="spellStart"/>
      <w:r w:rsidRPr="00AA0A1E">
        <w:rPr>
          <w:rFonts w:ascii="Times New Roman" w:hAnsi="Times New Roman" w:cs="Times New Roman"/>
        </w:rPr>
        <w:t>Meidinger</w:t>
      </w:r>
      <w:proofErr w:type="spellEnd"/>
      <w:r w:rsidRPr="00AA0A1E">
        <w:rPr>
          <w:rFonts w:ascii="Times New Roman" w:hAnsi="Times New Roman" w:cs="Times New Roman"/>
        </w:rPr>
        <w:t xml:space="preserve">. 1987. </w:t>
      </w:r>
      <w:proofErr w:type="spellStart"/>
      <w:r w:rsidRPr="00AA0A1E">
        <w:rPr>
          <w:rFonts w:ascii="Times New Roman" w:hAnsi="Times New Roman" w:cs="Times New Roman"/>
        </w:rPr>
        <w:t>Biogeoclimatic</w:t>
      </w:r>
      <w:proofErr w:type="spellEnd"/>
      <w:r w:rsidRPr="00AA0A1E">
        <w:rPr>
          <w:rFonts w:ascii="Times New Roman" w:hAnsi="Times New Roman" w:cs="Times New Roman"/>
        </w:rPr>
        <w:t xml:space="preserve"> ecosystem classification in British Columbia. Forest Ecology and Management 22:119–154.</w:t>
      </w:r>
    </w:p>
    <w:p w14:paraId="1AE727F7" w14:textId="200F841D" w:rsidR="005100D3" w:rsidRPr="00AA0A1E" w:rsidRDefault="005100D3" w:rsidP="005100D3">
      <w:pPr>
        <w:pStyle w:val="Bibliography"/>
        <w:rPr>
          <w:rFonts w:ascii="Times New Roman" w:hAnsi="Times New Roman" w:cs="Times New Roman"/>
        </w:rPr>
      </w:pPr>
      <w:bookmarkStart w:id="277" w:name="ref-pôças2011"/>
      <w:proofErr w:type="spellStart"/>
      <w:r w:rsidRPr="00AA0A1E">
        <w:rPr>
          <w:rFonts w:ascii="Times New Roman" w:hAnsi="Times New Roman" w:cs="Times New Roman"/>
        </w:rPr>
        <w:t>Pôças</w:t>
      </w:r>
      <w:proofErr w:type="spellEnd"/>
      <w:r w:rsidRPr="00AA0A1E">
        <w:rPr>
          <w:rFonts w:ascii="Times New Roman" w:hAnsi="Times New Roman" w:cs="Times New Roman"/>
        </w:rPr>
        <w:t xml:space="preserve">, I., M. Cunha, and L. S. Pereira. 2011. Remote </w:t>
      </w:r>
      <w:proofErr w:type="gramStart"/>
      <w:r w:rsidRPr="00AA0A1E">
        <w:rPr>
          <w:rFonts w:ascii="Times New Roman" w:hAnsi="Times New Roman" w:cs="Times New Roman"/>
        </w:rPr>
        <w:t>sensing based</w:t>
      </w:r>
      <w:proofErr w:type="gramEnd"/>
      <w:r w:rsidRPr="00AA0A1E">
        <w:rPr>
          <w:rFonts w:ascii="Times New Roman" w:hAnsi="Times New Roman" w:cs="Times New Roman"/>
        </w:rPr>
        <w:t xml:space="preserve"> indicators of changes in a mountain rural landscape of Northeast Portugal. Applied Geography 31:871–880.</w:t>
      </w:r>
      <w:bookmarkEnd w:id="277"/>
    </w:p>
    <w:p w14:paraId="5CF7A51F" w14:textId="77777777" w:rsidR="00C60D71" w:rsidRPr="00AA0A1E" w:rsidRDefault="00B16883">
      <w:pPr>
        <w:pStyle w:val="Bibliography"/>
        <w:rPr>
          <w:rFonts w:ascii="Times New Roman" w:hAnsi="Times New Roman" w:cs="Times New Roman"/>
        </w:rPr>
      </w:pPr>
      <w:bookmarkStart w:id="278" w:name="ref-potapovLandsatAnalysisReady2020"/>
      <w:bookmarkEnd w:id="276"/>
      <w:proofErr w:type="spellStart"/>
      <w:r w:rsidRPr="00AA0A1E">
        <w:rPr>
          <w:rFonts w:ascii="Times New Roman" w:hAnsi="Times New Roman" w:cs="Times New Roman"/>
        </w:rPr>
        <w:t>Potapov</w:t>
      </w:r>
      <w:proofErr w:type="spellEnd"/>
      <w:r w:rsidRPr="00AA0A1E">
        <w:rPr>
          <w:rFonts w:ascii="Times New Roman" w:hAnsi="Times New Roman" w:cs="Times New Roman"/>
        </w:rPr>
        <w:t xml:space="preserve">, P., M. C. Hansen, I. </w:t>
      </w:r>
      <w:proofErr w:type="spellStart"/>
      <w:r w:rsidRPr="00AA0A1E">
        <w:rPr>
          <w:rFonts w:ascii="Times New Roman" w:hAnsi="Times New Roman" w:cs="Times New Roman"/>
        </w:rPr>
        <w:t>Kommareddy</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Kommareddy</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Turubanova</w:t>
      </w:r>
      <w:proofErr w:type="spellEnd"/>
      <w:r w:rsidRPr="00AA0A1E">
        <w:rPr>
          <w:rFonts w:ascii="Times New Roman" w:hAnsi="Times New Roman" w:cs="Times New Roman"/>
        </w:rPr>
        <w:t xml:space="preserve">, A. Pickens, B. </w:t>
      </w:r>
      <w:proofErr w:type="spellStart"/>
      <w:r w:rsidRPr="00AA0A1E">
        <w:rPr>
          <w:rFonts w:ascii="Times New Roman" w:hAnsi="Times New Roman" w:cs="Times New Roman"/>
        </w:rPr>
        <w:t>Adusei</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Tyukavina</w:t>
      </w:r>
      <w:proofErr w:type="spellEnd"/>
      <w:r w:rsidRPr="00AA0A1E">
        <w:rPr>
          <w:rFonts w:ascii="Times New Roman" w:hAnsi="Times New Roman" w:cs="Times New Roman"/>
        </w:rPr>
        <w:t>, and Q. Ying. 2020. Landsat Analysis Ready Data for Global Land Cover and Land Cover Change Mapping. Remote Sensing 12:426.</w:t>
      </w:r>
    </w:p>
    <w:p w14:paraId="23868F6C" w14:textId="77777777" w:rsidR="00C60D71" w:rsidRPr="00AA0A1E" w:rsidRDefault="00B16883">
      <w:pPr>
        <w:pStyle w:val="Bibliography"/>
        <w:rPr>
          <w:rFonts w:ascii="Times New Roman" w:hAnsi="Times New Roman" w:cs="Times New Roman"/>
        </w:rPr>
      </w:pPr>
      <w:bookmarkStart w:id="279" w:name="ref-potapovMappingGlobalForest2021"/>
      <w:bookmarkEnd w:id="278"/>
      <w:proofErr w:type="spellStart"/>
      <w:r w:rsidRPr="00AA0A1E">
        <w:rPr>
          <w:rFonts w:ascii="Times New Roman" w:hAnsi="Times New Roman" w:cs="Times New Roman"/>
        </w:rPr>
        <w:t>Potapov</w:t>
      </w:r>
      <w:proofErr w:type="spellEnd"/>
      <w:r w:rsidRPr="00AA0A1E">
        <w:rPr>
          <w:rFonts w:ascii="Times New Roman" w:hAnsi="Times New Roman" w:cs="Times New Roman"/>
        </w:rPr>
        <w:t xml:space="preserve">, P., X. Li, A. Hernandez-Serna, A. </w:t>
      </w:r>
      <w:proofErr w:type="spellStart"/>
      <w:r w:rsidRPr="00AA0A1E">
        <w:rPr>
          <w:rFonts w:ascii="Times New Roman" w:hAnsi="Times New Roman" w:cs="Times New Roman"/>
        </w:rPr>
        <w:t>Tyukavina</w:t>
      </w:r>
      <w:proofErr w:type="spellEnd"/>
      <w:r w:rsidRPr="00AA0A1E">
        <w:rPr>
          <w:rFonts w:ascii="Times New Roman" w:hAnsi="Times New Roman" w:cs="Times New Roman"/>
        </w:rPr>
        <w:t xml:space="preserve">, M. C. Hansen, A. </w:t>
      </w:r>
      <w:proofErr w:type="spellStart"/>
      <w:r w:rsidRPr="00AA0A1E">
        <w:rPr>
          <w:rFonts w:ascii="Times New Roman" w:hAnsi="Times New Roman" w:cs="Times New Roman"/>
        </w:rPr>
        <w:t>Kommareddy</w:t>
      </w:r>
      <w:proofErr w:type="spellEnd"/>
      <w:r w:rsidRPr="00AA0A1E">
        <w:rPr>
          <w:rFonts w:ascii="Times New Roman" w:hAnsi="Times New Roman" w:cs="Times New Roman"/>
        </w:rPr>
        <w:t xml:space="preserve">, A. Pickens, S. </w:t>
      </w:r>
      <w:proofErr w:type="spellStart"/>
      <w:r w:rsidRPr="00AA0A1E">
        <w:rPr>
          <w:rFonts w:ascii="Times New Roman" w:hAnsi="Times New Roman" w:cs="Times New Roman"/>
        </w:rPr>
        <w:t>Turubanova</w:t>
      </w:r>
      <w:proofErr w:type="spellEnd"/>
      <w:r w:rsidRPr="00AA0A1E">
        <w:rPr>
          <w:rFonts w:ascii="Times New Roman" w:hAnsi="Times New Roman" w:cs="Times New Roman"/>
        </w:rPr>
        <w:t xml:space="preserve">, H. Tang, C. E. Silva, J. </w:t>
      </w:r>
      <w:proofErr w:type="spellStart"/>
      <w:r w:rsidRPr="00AA0A1E">
        <w:rPr>
          <w:rFonts w:ascii="Times New Roman" w:hAnsi="Times New Roman" w:cs="Times New Roman"/>
        </w:rPr>
        <w:t>Armston</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Dubayah</w:t>
      </w:r>
      <w:proofErr w:type="spellEnd"/>
      <w:r w:rsidRPr="00AA0A1E">
        <w:rPr>
          <w:rFonts w:ascii="Times New Roman" w:hAnsi="Times New Roman" w:cs="Times New Roman"/>
        </w:rPr>
        <w:t xml:space="preserve">, J. B. Blair, and M. </w:t>
      </w:r>
      <w:proofErr w:type="spellStart"/>
      <w:r w:rsidRPr="00AA0A1E">
        <w:rPr>
          <w:rFonts w:ascii="Times New Roman" w:hAnsi="Times New Roman" w:cs="Times New Roman"/>
        </w:rPr>
        <w:t>Hofton</w:t>
      </w:r>
      <w:proofErr w:type="spellEnd"/>
      <w:r w:rsidRPr="00AA0A1E">
        <w:rPr>
          <w:rFonts w:ascii="Times New Roman" w:hAnsi="Times New Roman" w:cs="Times New Roman"/>
        </w:rPr>
        <w:t>. 2021. Mapping global forest canopy height through integration of GEDI and Landsat data. Remote Sensing of Environment 253:112165.</w:t>
      </w:r>
    </w:p>
    <w:p w14:paraId="2F84A996" w14:textId="635A7DE1" w:rsidR="00C60D71" w:rsidRDefault="00B16883">
      <w:pPr>
        <w:pStyle w:val="Bibliography"/>
        <w:rPr>
          <w:ins w:id="280" w:author="Muise, Evan [2]" w:date="2022-01-03T13:25:00Z"/>
          <w:rFonts w:ascii="Times New Roman" w:hAnsi="Times New Roman" w:cs="Times New Roman"/>
        </w:rPr>
      </w:pPr>
      <w:bookmarkStart w:id="281" w:name="ref-R-base"/>
      <w:bookmarkEnd w:id="279"/>
      <w:r w:rsidRPr="00AA0A1E">
        <w:rPr>
          <w:rFonts w:ascii="Times New Roman" w:hAnsi="Times New Roman" w:cs="Times New Roman"/>
        </w:rPr>
        <w:lastRenderedPageBreak/>
        <w:t>R Core Team. 2021. R: A language and environment for statistical computing. R Foundation for Statistical Computing, Vienna, Austria.</w:t>
      </w:r>
    </w:p>
    <w:p w14:paraId="219C04FF" w14:textId="369F465C" w:rsidR="005100D3" w:rsidRPr="00AA0A1E" w:rsidRDefault="005100D3" w:rsidP="005100D3">
      <w:pPr>
        <w:pStyle w:val="Bibliography"/>
        <w:rPr>
          <w:rFonts w:ascii="Times New Roman" w:hAnsi="Times New Roman" w:cs="Times New Roman"/>
        </w:rPr>
      </w:pPr>
      <w:bookmarkStart w:id="282" w:name="ref-ribasGlobalComparativeAnalysis2020"/>
      <w:proofErr w:type="spellStart"/>
      <w:ins w:id="283" w:author="Muise, Evan [2]" w:date="2022-01-03T13:25:00Z">
        <w:r w:rsidRPr="0038485A">
          <w:rPr>
            <w:rFonts w:ascii="Times New Roman" w:hAnsi="Times New Roman" w:cs="Times New Roman"/>
          </w:rPr>
          <w:t>Ribas</w:t>
        </w:r>
        <w:proofErr w:type="spellEnd"/>
        <w:r w:rsidRPr="0038485A">
          <w:rPr>
            <w:rFonts w:ascii="Times New Roman" w:hAnsi="Times New Roman" w:cs="Times New Roman"/>
          </w:rPr>
          <w:t>, L. G. dos S., R. L. Pressey, R. Loyola, and L. M. Bini. 2020. A global comparative analysis of impact evaluation methods in estimating the effectiveness of protected areas. Biological Conservation 246:108595.</w:t>
        </w:r>
      </w:ins>
      <w:bookmarkEnd w:id="282"/>
    </w:p>
    <w:p w14:paraId="0F6AB0F1" w14:textId="77777777" w:rsidR="00C60D71" w:rsidRPr="00AA0A1E" w:rsidRDefault="00B16883">
      <w:pPr>
        <w:pStyle w:val="Bibliography"/>
        <w:rPr>
          <w:rFonts w:ascii="Times New Roman" w:hAnsi="Times New Roman" w:cs="Times New Roman"/>
        </w:rPr>
      </w:pPr>
      <w:bookmarkStart w:id="284" w:name="ref-rocchini2010"/>
      <w:bookmarkEnd w:id="281"/>
      <w:proofErr w:type="spellStart"/>
      <w:r w:rsidRPr="00AA0A1E">
        <w:rPr>
          <w:rFonts w:ascii="Times New Roman" w:hAnsi="Times New Roman" w:cs="Times New Roman"/>
        </w:rPr>
        <w:t>Rocchini</w:t>
      </w:r>
      <w:proofErr w:type="spellEnd"/>
      <w:r w:rsidRPr="00AA0A1E">
        <w:rPr>
          <w:rFonts w:ascii="Times New Roman" w:hAnsi="Times New Roman" w:cs="Times New Roman"/>
        </w:rPr>
        <w:t xml:space="preserve">, D., N. </w:t>
      </w:r>
      <w:proofErr w:type="spellStart"/>
      <w:r w:rsidRPr="00AA0A1E">
        <w:rPr>
          <w:rFonts w:ascii="Times New Roman" w:hAnsi="Times New Roman" w:cs="Times New Roman"/>
        </w:rPr>
        <w:t>Balkenhol</w:t>
      </w:r>
      <w:proofErr w:type="spellEnd"/>
      <w:r w:rsidRPr="00AA0A1E">
        <w:rPr>
          <w:rFonts w:ascii="Times New Roman" w:hAnsi="Times New Roman" w:cs="Times New Roman"/>
        </w:rPr>
        <w:t xml:space="preserve">, G. A. Carter, G. M. Foody, T. W. Gillespie, K. S. He, S. </w:t>
      </w:r>
      <w:proofErr w:type="spellStart"/>
      <w:r w:rsidRPr="00AA0A1E">
        <w:rPr>
          <w:rFonts w:ascii="Times New Roman" w:hAnsi="Times New Roman" w:cs="Times New Roman"/>
        </w:rPr>
        <w:t>Kark</w:t>
      </w:r>
      <w:proofErr w:type="spellEnd"/>
      <w:r w:rsidRPr="00AA0A1E">
        <w:rPr>
          <w:rFonts w:ascii="Times New Roman" w:hAnsi="Times New Roman" w:cs="Times New Roman"/>
        </w:rPr>
        <w:t xml:space="preserve">, N. Levin, K. Lucas, M. </w:t>
      </w:r>
      <w:proofErr w:type="spellStart"/>
      <w:r w:rsidRPr="00AA0A1E">
        <w:rPr>
          <w:rFonts w:ascii="Times New Roman" w:hAnsi="Times New Roman" w:cs="Times New Roman"/>
        </w:rPr>
        <w:t>Luoto</w:t>
      </w:r>
      <w:proofErr w:type="spellEnd"/>
      <w:r w:rsidRPr="00AA0A1E">
        <w:rPr>
          <w:rFonts w:ascii="Times New Roman" w:hAnsi="Times New Roman" w:cs="Times New Roman"/>
        </w:rPr>
        <w:t xml:space="preserve">, H. Nagendra, J. </w:t>
      </w:r>
      <w:proofErr w:type="spellStart"/>
      <w:r w:rsidRPr="00AA0A1E">
        <w:rPr>
          <w:rFonts w:ascii="Times New Roman" w:hAnsi="Times New Roman" w:cs="Times New Roman"/>
        </w:rPr>
        <w:t>Oldeland</w:t>
      </w:r>
      <w:proofErr w:type="spellEnd"/>
      <w:r w:rsidRPr="00AA0A1E">
        <w:rPr>
          <w:rFonts w:ascii="Times New Roman" w:hAnsi="Times New Roman" w:cs="Times New Roman"/>
        </w:rPr>
        <w:t xml:space="preserve">, C. Ricotta, J. Southworth, and M. </w:t>
      </w:r>
      <w:proofErr w:type="spellStart"/>
      <w:r w:rsidRPr="00AA0A1E">
        <w:rPr>
          <w:rFonts w:ascii="Times New Roman" w:hAnsi="Times New Roman" w:cs="Times New Roman"/>
        </w:rPr>
        <w:t>Neteler</w:t>
      </w:r>
      <w:proofErr w:type="spellEnd"/>
      <w:r w:rsidRPr="00AA0A1E">
        <w:rPr>
          <w:rFonts w:ascii="Times New Roman" w:hAnsi="Times New Roman" w:cs="Times New Roman"/>
        </w:rPr>
        <w:t>. 2010. Remotely sensed spectral heterogeneity as a proxy of species diversity: Recent advances and open challenges. Ecological Informatics 5:318–329.</w:t>
      </w:r>
    </w:p>
    <w:p w14:paraId="0B12D20A" w14:textId="77777777" w:rsidR="00C60D71" w:rsidRPr="00AA0A1E" w:rsidRDefault="00B16883">
      <w:pPr>
        <w:pStyle w:val="Bibliography"/>
        <w:rPr>
          <w:rFonts w:ascii="Times New Roman" w:hAnsi="Times New Roman" w:cs="Times New Roman"/>
        </w:rPr>
      </w:pPr>
      <w:bookmarkStart w:id="285" w:name="ref-running2004"/>
      <w:bookmarkEnd w:id="284"/>
      <w:r w:rsidRPr="00AA0A1E">
        <w:rPr>
          <w:rFonts w:ascii="Times New Roman" w:hAnsi="Times New Roman" w:cs="Times New Roman"/>
        </w:rPr>
        <w:t xml:space="preserve">Running, S. W., R. R. </w:t>
      </w:r>
      <w:proofErr w:type="spellStart"/>
      <w:r w:rsidRPr="00AA0A1E">
        <w:rPr>
          <w:rFonts w:ascii="Times New Roman" w:hAnsi="Times New Roman" w:cs="Times New Roman"/>
        </w:rPr>
        <w:t>Nemani</w:t>
      </w:r>
      <w:proofErr w:type="spellEnd"/>
      <w:r w:rsidRPr="00AA0A1E">
        <w:rPr>
          <w:rFonts w:ascii="Times New Roman" w:hAnsi="Times New Roman" w:cs="Times New Roman"/>
        </w:rPr>
        <w:t xml:space="preserve">, F. A. </w:t>
      </w:r>
      <w:proofErr w:type="spellStart"/>
      <w:r w:rsidRPr="00AA0A1E">
        <w:rPr>
          <w:rFonts w:ascii="Times New Roman" w:hAnsi="Times New Roman" w:cs="Times New Roman"/>
        </w:rPr>
        <w:t>Heinsch</w:t>
      </w:r>
      <w:proofErr w:type="spellEnd"/>
      <w:r w:rsidRPr="00AA0A1E">
        <w:rPr>
          <w:rFonts w:ascii="Times New Roman" w:hAnsi="Times New Roman" w:cs="Times New Roman"/>
        </w:rPr>
        <w:t>, M. S. Zhao, M. Reeves, and H. Hashimoto. 2004. A continuous satellite-derived measure of global terrestrial primary production. Bioscience 54:547–560.</w:t>
      </w:r>
    </w:p>
    <w:p w14:paraId="6C107DDB" w14:textId="77777777" w:rsidR="00C60D71" w:rsidRPr="00AA0A1E" w:rsidRDefault="00B16883">
      <w:pPr>
        <w:pStyle w:val="Bibliography"/>
        <w:rPr>
          <w:rFonts w:ascii="Times New Roman" w:hAnsi="Times New Roman" w:cs="Times New Roman"/>
        </w:rPr>
      </w:pPr>
      <w:bookmarkStart w:id="286" w:name="ref-skidmore2021"/>
      <w:bookmarkEnd w:id="285"/>
      <w:r w:rsidRPr="00AA0A1E">
        <w:rPr>
          <w:rFonts w:ascii="Times New Roman" w:hAnsi="Times New Roman" w:cs="Times New Roman"/>
        </w:rPr>
        <w:t xml:space="preserve">Skidmore, A. K., N. C. Coops, E. </w:t>
      </w:r>
      <w:proofErr w:type="spellStart"/>
      <w:r w:rsidRPr="00AA0A1E">
        <w:rPr>
          <w:rFonts w:ascii="Times New Roman" w:hAnsi="Times New Roman" w:cs="Times New Roman"/>
        </w:rPr>
        <w:t>Neinavaz</w:t>
      </w:r>
      <w:proofErr w:type="spellEnd"/>
      <w:r w:rsidRPr="00AA0A1E">
        <w:rPr>
          <w:rFonts w:ascii="Times New Roman" w:hAnsi="Times New Roman" w:cs="Times New Roman"/>
        </w:rPr>
        <w:t xml:space="preserve">, A. Ali, M. E. </w:t>
      </w:r>
      <w:proofErr w:type="spellStart"/>
      <w:r w:rsidRPr="00AA0A1E">
        <w:rPr>
          <w:rFonts w:ascii="Times New Roman" w:hAnsi="Times New Roman" w:cs="Times New Roman"/>
        </w:rPr>
        <w:t>Schaepman</w:t>
      </w:r>
      <w:proofErr w:type="spellEnd"/>
      <w:r w:rsidRPr="00AA0A1E">
        <w:rPr>
          <w:rFonts w:ascii="Times New Roman" w:hAnsi="Times New Roman" w:cs="Times New Roman"/>
        </w:rPr>
        <w:t xml:space="preserve">, M. Paganini, W. D. Kissling, P. </w:t>
      </w:r>
      <w:proofErr w:type="spellStart"/>
      <w:r w:rsidRPr="00AA0A1E">
        <w:rPr>
          <w:rFonts w:ascii="Times New Roman" w:hAnsi="Times New Roman" w:cs="Times New Roman"/>
        </w:rPr>
        <w:t>Vihervaara</w:t>
      </w:r>
      <w:proofErr w:type="spellEnd"/>
      <w:r w:rsidRPr="00AA0A1E">
        <w:rPr>
          <w:rFonts w:ascii="Times New Roman" w:hAnsi="Times New Roman" w:cs="Times New Roman"/>
        </w:rPr>
        <w:t xml:space="preserve">, R. </w:t>
      </w:r>
      <w:proofErr w:type="spellStart"/>
      <w:r w:rsidRPr="00AA0A1E">
        <w:rPr>
          <w:rFonts w:ascii="Times New Roman" w:hAnsi="Times New Roman" w:cs="Times New Roman"/>
        </w:rPr>
        <w:t>Darvishzadeh</w:t>
      </w:r>
      <w:proofErr w:type="spellEnd"/>
      <w:r w:rsidRPr="00AA0A1E">
        <w:rPr>
          <w:rFonts w:ascii="Times New Roman" w:hAnsi="Times New Roman" w:cs="Times New Roman"/>
        </w:rPr>
        <w:t xml:space="preserve">, H. </w:t>
      </w:r>
      <w:proofErr w:type="spellStart"/>
      <w:r w:rsidRPr="00AA0A1E">
        <w:rPr>
          <w:rFonts w:ascii="Times New Roman" w:hAnsi="Times New Roman" w:cs="Times New Roman"/>
        </w:rPr>
        <w:t>Feilhauer</w:t>
      </w:r>
      <w:proofErr w:type="spellEnd"/>
      <w:r w:rsidRPr="00AA0A1E">
        <w:rPr>
          <w:rFonts w:ascii="Times New Roman" w:hAnsi="Times New Roman" w:cs="Times New Roman"/>
        </w:rPr>
        <w:t xml:space="preserve">, M. Fernandez, N. Fernández, N. Gorelick, I. </w:t>
      </w:r>
      <w:proofErr w:type="spellStart"/>
      <w:r w:rsidRPr="00AA0A1E">
        <w:rPr>
          <w:rFonts w:ascii="Times New Roman" w:hAnsi="Times New Roman" w:cs="Times New Roman"/>
        </w:rPr>
        <w:t>Geijzendorffer</w:t>
      </w:r>
      <w:proofErr w:type="spellEnd"/>
      <w:r w:rsidRPr="00AA0A1E">
        <w:rPr>
          <w:rFonts w:ascii="Times New Roman" w:hAnsi="Times New Roman" w:cs="Times New Roman"/>
        </w:rPr>
        <w:t xml:space="preserve">, U. </w:t>
      </w:r>
      <w:proofErr w:type="spellStart"/>
      <w:r w:rsidRPr="00AA0A1E">
        <w:rPr>
          <w:rFonts w:ascii="Times New Roman" w:hAnsi="Times New Roman" w:cs="Times New Roman"/>
        </w:rPr>
        <w:t>Heiden</w:t>
      </w:r>
      <w:proofErr w:type="spellEnd"/>
      <w:r w:rsidRPr="00AA0A1E">
        <w:rPr>
          <w:rFonts w:ascii="Times New Roman" w:hAnsi="Times New Roman" w:cs="Times New Roman"/>
        </w:rPr>
        <w:t xml:space="preserve">, M. </w:t>
      </w:r>
      <w:proofErr w:type="spellStart"/>
      <w:r w:rsidRPr="00AA0A1E">
        <w:rPr>
          <w:rFonts w:ascii="Times New Roman" w:hAnsi="Times New Roman" w:cs="Times New Roman"/>
        </w:rPr>
        <w:t>Heurich</w:t>
      </w:r>
      <w:proofErr w:type="spellEnd"/>
      <w:r w:rsidRPr="00AA0A1E">
        <w:rPr>
          <w:rFonts w:ascii="Times New Roman" w:hAnsi="Times New Roman" w:cs="Times New Roman"/>
        </w:rPr>
        <w:t xml:space="preserve">, D. </w:t>
      </w:r>
      <w:proofErr w:type="spellStart"/>
      <w:r w:rsidRPr="00AA0A1E">
        <w:rPr>
          <w:rFonts w:ascii="Times New Roman" w:hAnsi="Times New Roman" w:cs="Times New Roman"/>
        </w:rPr>
        <w:t>Hobern</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Holzwarth</w:t>
      </w:r>
      <w:proofErr w:type="spellEnd"/>
      <w:r w:rsidRPr="00AA0A1E">
        <w:rPr>
          <w:rFonts w:ascii="Times New Roman" w:hAnsi="Times New Roman" w:cs="Times New Roman"/>
        </w:rPr>
        <w:t xml:space="preserve">, F. E. Muller-Karger, R. Van De </w:t>
      </w:r>
      <w:proofErr w:type="spellStart"/>
      <w:r w:rsidRPr="00AA0A1E">
        <w:rPr>
          <w:rFonts w:ascii="Times New Roman" w:hAnsi="Times New Roman" w:cs="Times New Roman"/>
        </w:rPr>
        <w:t>Kerchove</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Lausch</w:t>
      </w:r>
      <w:proofErr w:type="spellEnd"/>
      <w:r w:rsidRPr="00AA0A1E">
        <w:rPr>
          <w:rFonts w:ascii="Times New Roman" w:hAnsi="Times New Roman" w:cs="Times New Roman"/>
        </w:rPr>
        <w:t xml:space="preserve">, P. J. </w:t>
      </w:r>
      <w:proofErr w:type="spellStart"/>
      <w:r w:rsidRPr="00AA0A1E">
        <w:rPr>
          <w:rFonts w:ascii="Times New Roman" w:hAnsi="Times New Roman" w:cs="Times New Roman"/>
        </w:rPr>
        <w:t>Leitão</w:t>
      </w:r>
      <w:proofErr w:type="spellEnd"/>
      <w:r w:rsidRPr="00AA0A1E">
        <w:rPr>
          <w:rFonts w:ascii="Times New Roman" w:hAnsi="Times New Roman" w:cs="Times New Roman"/>
        </w:rPr>
        <w:t xml:space="preserve">, M. C. Lock, C. A. </w:t>
      </w:r>
      <w:proofErr w:type="spellStart"/>
      <w:r w:rsidRPr="00AA0A1E">
        <w:rPr>
          <w:rFonts w:ascii="Times New Roman" w:hAnsi="Times New Roman" w:cs="Times New Roman"/>
        </w:rPr>
        <w:t>Mücher</w:t>
      </w:r>
      <w:proofErr w:type="spellEnd"/>
      <w:r w:rsidRPr="00AA0A1E">
        <w:rPr>
          <w:rFonts w:ascii="Times New Roman" w:hAnsi="Times New Roman" w:cs="Times New Roman"/>
        </w:rPr>
        <w:t xml:space="preserve">, B. O’Connor, D. </w:t>
      </w:r>
      <w:proofErr w:type="spellStart"/>
      <w:r w:rsidRPr="00AA0A1E">
        <w:rPr>
          <w:rFonts w:ascii="Times New Roman" w:hAnsi="Times New Roman" w:cs="Times New Roman"/>
        </w:rPr>
        <w:t>Rocchini</w:t>
      </w:r>
      <w:proofErr w:type="spellEnd"/>
      <w:r w:rsidRPr="00AA0A1E">
        <w:rPr>
          <w:rFonts w:ascii="Times New Roman" w:hAnsi="Times New Roman" w:cs="Times New Roman"/>
        </w:rPr>
        <w:t xml:space="preserve">, W. Turner, J. K. Vis, T. Wang, M. </w:t>
      </w:r>
      <w:proofErr w:type="spellStart"/>
      <w:r w:rsidRPr="00AA0A1E">
        <w:rPr>
          <w:rFonts w:ascii="Times New Roman" w:hAnsi="Times New Roman" w:cs="Times New Roman"/>
        </w:rPr>
        <w:t>Wegmann</w:t>
      </w:r>
      <w:proofErr w:type="spellEnd"/>
      <w:r w:rsidRPr="00AA0A1E">
        <w:rPr>
          <w:rFonts w:ascii="Times New Roman" w:hAnsi="Times New Roman" w:cs="Times New Roman"/>
        </w:rPr>
        <w:t>, and V. Wingate. 2021. Priority list of biodiversity metrics to observe from space. Nature Ecology &amp; Evolution.</w:t>
      </w:r>
    </w:p>
    <w:p w14:paraId="4FB92B8D" w14:textId="77777777" w:rsidR="00C60D71" w:rsidRPr="00AA0A1E" w:rsidRDefault="00B16883">
      <w:pPr>
        <w:pStyle w:val="Bibliography"/>
        <w:rPr>
          <w:rFonts w:ascii="Times New Roman" w:hAnsi="Times New Roman" w:cs="Times New Roman"/>
        </w:rPr>
      </w:pPr>
      <w:bookmarkStart w:id="287" w:name="X96a5fed31169cebd22800b27c6a117a29af4361"/>
      <w:bookmarkEnd w:id="286"/>
      <w:proofErr w:type="spellStart"/>
      <w:r w:rsidRPr="00AA0A1E">
        <w:rPr>
          <w:rFonts w:ascii="Times New Roman" w:hAnsi="Times New Roman" w:cs="Times New Roman"/>
        </w:rPr>
        <w:t>Soverel</w:t>
      </w:r>
      <w:proofErr w:type="spellEnd"/>
      <w:r w:rsidRPr="00AA0A1E">
        <w:rPr>
          <w:rFonts w:ascii="Times New Roman" w:hAnsi="Times New Roman" w:cs="Times New Roman"/>
        </w:rPr>
        <w:t xml:space="preserve">, N. O., N. C. Coops, J. C. White, and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2010. Characterizing the forest fragmentation of Canada’s national parks. Environmental Monitoring and Assessment 164:481–499.</w:t>
      </w:r>
    </w:p>
    <w:p w14:paraId="0DC896C5" w14:textId="77777777" w:rsidR="00C60D71" w:rsidRPr="00AA0A1E" w:rsidRDefault="00B16883">
      <w:pPr>
        <w:pStyle w:val="Bibliography"/>
        <w:rPr>
          <w:rFonts w:ascii="Times New Roman" w:hAnsi="Times New Roman" w:cs="Times New Roman"/>
        </w:rPr>
      </w:pPr>
      <w:bookmarkStart w:id="288" w:name="ref-tachikawa2011"/>
      <w:bookmarkEnd w:id="287"/>
      <w:proofErr w:type="spellStart"/>
      <w:r w:rsidRPr="00AA0A1E">
        <w:rPr>
          <w:rFonts w:ascii="Times New Roman" w:hAnsi="Times New Roman" w:cs="Times New Roman"/>
        </w:rPr>
        <w:lastRenderedPageBreak/>
        <w:t>Tachikawa</w:t>
      </w:r>
      <w:proofErr w:type="spellEnd"/>
      <w:r w:rsidRPr="00AA0A1E">
        <w:rPr>
          <w:rFonts w:ascii="Times New Roman" w:hAnsi="Times New Roman" w:cs="Times New Roman"/>
        </w:rPr>
        <w:t xml:space="preserve">, T., M. Kaku, A. Iwasaki, D. B. </w:t>
      </w:r>
      <w:proofErr w:type="spellStart"/>
      <w:r w:rsidRPr="00AA0A1E">
        <w:rPr>
          <w:rFonts w:ascii="Times New Roman" w:hAnsi="Times New Roman" w:cs="Times New Roman"/>
        </w:rPr>
        <w:t>Gesch</w:t>
      </w:r>
      <w:proofErr w:type="spellEnd"/>
      <w:r w:rsidRPr="00AA0A1E">
        <w:rPr>
          <w:rFonts w:ascii="Times New Roman" w:hAnsi="Times New Roman" w:cs="Times New Roman"/>
        </w:rPr>
        <w:t xml:space="preserve">, M. J. </w:t>
      </w:r>
      <w:proofErr w:type="spellStart"/>
      <w:r w:rsidRPr="00AA0A1E">
        <w:rPr>
          <w:rFonts w:ascii="Times New Roman" w:hAnsi="Times New Roman" w:cs="Times New Roman"/>
        </w:rPr>
        <w:t>Oimoen</w:t>
      </w:r>
      <w:proofErr w:type="spellEnd"/>
      <w:r w:rsidRPr="00AA0A1E">
        <w:rPr>
          <w:rFonts w:ascii="Times New Roman" w:hAnsi="Times New Roman" w:cs="Times New Roman"/>
        </w:rPr>
        <w:t xml:space="preserve">, Z. Zhang, J. J. Danielson, T. Krieger, B. Curtis, J. </w:t>
      </w:r>
      <w:proofErr w:type="spellStart"/>
      <w:r w:rsidRPr="00AA0A1E">
        <w:rPr>
          <w:rFonts w:ascii="Times New Roman" w:hAnsi="Times New Roman" w:cs="Times New Roman"/>
        </w:rPr>
        <w:t>Haase</w:t>
      </w:r>
      <w:proofErr w:type="spellEnd"/>
      <w:r w:rsidRPr="00AA0A1E">
        <w:rPr>
          <w:rFonts w:ascii="Times New Roman" w:hAnsi="Times New Roman" w:cs="Times New Roman"/>
        </w:rPr>
        <w:t xml:space="preserve">, M. Abrams, and C. </w:t>
      </w:r>
      <w:proofErr w:type="spellStart"/>
      <w:r w:rsidRPr="00AA0A1E">
        <w:rPr>
          <w:rFonts w:ascii="Times New Roman" w:hAnsi="Times New Roman" w:cs="Times New Roman"/>
        </w:rPr>
        <w:t>Carabajal</w:t>
      </w:r>
      <w:proofErr w:type="spellEnd"/>
      <w:r w:rsidRPr="00AA0A1E">
        <w:rPr>
          <w:rFonts w:ascii="Times New Roman" w:hAnsi="Times New Roman" w:cs="Times New Roman"/>
        </w:rPr>
        <w:t>. 2011. ASTER global digital elevation model version 2 - summary of validation results. Page 27.</w:t>
      </w:r>
    </w:p>
    <w:p w14:paraId="634CAF2C" w14:textId="77777777" w:rsidR="00C60D71" w:rsidRPr="00AA0A1E" w:rsidRDefault="00B16883">
      <w:pPr>
        <w:pStyle w:val="Bibliography"/>
        <w:rPr>
          <w:rFonts w:ascii="Times New Roman" w:hAnsi="Times New Roman" w:cs="Times New Roman"/>
        </w:rPr>
      </w:pPr>
      <w:bookmarkStart w:id="289" w:name="ref-R-bcmaps"/>
      <w:bookmarkEnd w:id="288"/>
      <w:proofErr w:type="spellStart"/>
      <w:r w:rsidRPr="00AA0A1E">
        <w:rPr>
          <w:rFonts w:ascii="Times New Roman" w:hAnsi="Times New Roman" w:cs="Times New Roman"/>
        </w:rPr>
        <w:t>Teucher</w:t>
      </w:r>
      <w:proofErr w:type="spellEnd"/>
      <w:r w:rsidRPr="00AA0A1E">
        <w:rPr>
          <w:rFonts w:ascii="Times New Roman" w:hAnsi="Times New Roman" w:cs="Times New Roman"/>
        </w:rPr>
        <w:t xml:space="preserve">, A., S. Hazlitt, and S. Albers. 2021. </w:t>
      </w:r>
      <w:proofErr w:type="spellStart"/>
      <w:r w:rsidRPr="00AA0A1E">
        <w:rPr>
          <w:rFonts w:ascii="Times New Roman" w:hAnsi="Times New Roman" w:cs="Times New Roman"/>
        </w:rPr>
        <w:t>Bcmaps</w:t>
      </w:r>
      <w:proofErr w:type="spellEnd"/>
      <w:r w:rsidRPr="00AA0A1E">
        <w:rPr>
          <w:rFonts w:ascii="Times New Roman" w:hAnsi="Times New Roman" w:cs="Times New Roman"/>
        </w:rPr>
        <w:t xml:space="preserve">: Map layers and spatial utilities for </w:t>
      </w:r>
      <w:r w:rsidR="00996E80">
        <w:rPr>
          <w:rFonts w:ascii="Times New Roman" w:hAnsi="Times New Roman" w:cs="Times New Roman"/>
        </w:rPr>
        <w:t>B</w:t>
      </w:r>
      <w:r w:rsidRPr="00AA0A1E">
        <w:rPr>
          <w:rFonts w:ascii="Times New Roman" w:hAnsi="Times New Roman" w:cs="Times New Roman"/>
        </w:rPr>
        <w:t xml:space="preserve">ritish </w:t>
      </w:r>
      <w:r w:rsidR="00996E80">
        <w:rPr>
          <w:rFonts w:ascii="Times New Roman" w:hAnsi="Times New Roman" w:cs="Times New Roman"/>
        </w:rPr>
        <w:t>C</w:t>
      </w:r>
      <w:r w:rsidRPr="00AA0A1E">
        <w:rPr>
          <w:rFonts w:ascii="Times New Roman" w:hAnsi="Times New Roman" w:cs="Times New Roman"/>
        </w:rPr>
        <w:t>olumbia.</w:t>
      </w:r>
    </w:p>
    <w:p w14:paraId="0FE92040" w14:textId="77777777" w:rsidR="00C60D71" w:rsidRPr="00AA0A1E" w:rsidRDefault="00B16883">
      <w:pPr>
        <w:pStyle w:val="Bibliography"/>
        <w:rPr>
          <w:rFonts w:ascii="Times New Roman" w:hAnsi="Times New Roman" w:cs="Times New Roman"/>
        </w:rPr>
      </w:pPr>
      <w:bookmarkStart w:id="290" w:name="ref-turner2015"/>
      <w:bookmarkEnd w:id="289"/>
      <w:r w:rsidRPr="00AA0A1E">
        <w:rPr>
          <w:rFonts w:ascii="Times New Roman" w:hAnsi="Times New Roman" w:cs="Times New Roman"/>
        </w:rPr>
        <w:t xml:space="preserve">Turner, W., C. </w:t>
      </w:r>
      <w:proofErr w:type="spellStart"/>
      <w:r w:rsidRPr="00AA0A1E">
        <w:rPr>
          <w:rFonts w:ascii="Times New Roman" w:hAnsi="Times New Roman" w:cs="Times New Roman"/>
        </w:rPr>
        <w:t>Rondinini</w:t>
      </w:r>
      <w:proofErr w:type="spellEnd"/>
      <w:r w:rsidRPr="00AA0A1E">
        <w:rPr>
          <w:rFonts w:ascii="Times New Roman" w:hAnsi="Times New Roman" w:cs="Times New Roman"/>
        </w:rPr>
        <w:t xml:space="preserve">, N. </w:t>
      </w:r>
      <w:proofErr w:type="spellStart"/>
      <w:r w:rsidRPr="00AA0A1E">
        <w:rPr>
          <w:rFonts w:ascii="Times New Roman" w:hAnsi="Times New Roman" w:cs="Times New Roman"/>
        </w:rPr>
        <w:t>Pettorelli</w:t>
      </w:r>
      <w:proofErr w:type="spellEnd"/>
      <w:r w:rsidRPr="00AA0A1E">
        <w:rPr>
          <w:rFonts w:ascii="Times New Roman" w:hAnsi="Times New Roman" w:cs="Times New Roman"/>
        </w:rPr>
        <w:t xml:space="preserve">, B. Mora, A. K. </w:t>
      </w:r>
      <w:proofErr w:type="spellStart"/>
      <w:r w:rsidRPr="00AA0A1E">
        <w:rPr>
          <w:rFonts w:ascii="Times New Roman" w:hAnsi="Times New Roman" w:cs="Times New Roman"/>
        </w:rPr>
        <w:t>Leidner</w:t>
      </w:r>
      <w:proofErr w:type="spellEnd"/>
      <w:r w:rsidRPr="00AA0A1E">
        <w:rPr>
          <w:rFonts w:ascii="Times New Roman" w:hAnsi="Times New Roman" w:cs="Times New Roman"/>
        </w:rPr>
        <w:t xml:space="preserve">, Z. </w:t>
      </w:r>
      <w:proofErr w:type="spellStart"/>
      <w:r w:rsidRPr="00AA0A1E">
        <w:rPr>
          <w:rFonts w:ascii="Times New Roman" w:hAnsi="Times New Roman" w:cs="Times New Roman"/>
        </w:rPr>
        <w:t>Szantoi</w:t>
      </w:r>
      <w:proofErr w:type="spellEnd"/>
      <w:r w:rsidRPr="00AA0A1E">
        <w:rPr>
          <w:rFonts w:ascii="Times New Roman" w:hAnsi="Times New Roman" w:cs="Times New Roman"/>
        </w:rPr>
        <w:t xml:space="preserve">, G. Buchanan, S. </w:t>
      </w:r>
      <w:proofErr w:type="spellStart"/>
      <w:r w:rsidRPr="00AA0A1E">
        <w:rPr>
          <w:rFonts w:ascii="Times New Roman" w:hAnsi="Times New Roman" w:cs="Times New Roman"/>
        </w:rPr>
        <w:t>Dech</w:t>
      </w:r>
      <w:proofErr w:type="spellEnd"/>
      <w:r w:rsidRPr="00AA0A1E">
        <w:rPr>
          <w:rFonts w:ascii="Times New Roman" w:hAnsi="Times New Roman" w:cs="Times New Roman"/>
        </w:rPr>
        <w:t xml:space="preserve">, J. Dwyer, M. Herold, L. P. Koh, P. </w:t>
      </w:r>
      <w:proofErr w:type="spellStart"/>
      <w:r w:rsidRPr="00AA0A1E">
        <w:rPr>
          <w:rFonts w:ascii="Times New Roman" w:hAnsi="Times New Roman" w:cs="Times New Roman"/>
        </w:rPr>
        <w:t>Leimgruber</w:t>
      </w:r>
      <w:proofErr w:type="spellEnd"/>
      <w:r w:rsidRPr="00AA0A1E">
        <w:rPr>
          <w:rFonts w:ascii="Times New Roman" w:hAnsi="Times New Roman" w:cs="Times New Roman"/>
        </w:rPr>
        <w:t xml:space="preserve">, H. </w:t>
      </w:r>
      <w:proofErr w:type="spellStart"/>
      <w:r w:rsidRPr="00AA0A1E">
        <w:rPr>
          <w:rFonts w:ascii="Times New Roman" w:hAnsi="Times New Roman" w:cs="Times New Roman"/>
        </w:rPr>
        <w:t>Taubenboeck</w:t>
      </w:r>
      <w:proofErr w:type="spellEnd"/>
      <w:r w:rsidRPr="00AA0A1E">
        <w:rPr>
          <w:rFonts w:ascii="Times New Roman" w:hAnsi="Times New Roman" w:cs="Times New Roman"/>
        </w:rPr>
        <w:t xml:space="preserve">, M. </w:t>
      </w:r>
      <w:proofErr w:type="spellStart"/>
      <w:r w:rsidRPr="00AA0A1E">
        <w:rPr>
          <w:rFonts w:ascii="Times New Roman" w:hAnsi="Times New Roman" w:cs="Times New Roman"/>
        </w:rPr>
        <w:t>Wegmann</w:t>
      </w:r>
      <w:proofErr w:type="spellEnd"/>
      <w:r w:rsidRPr="00AA0A1E">
        <w:rPr>
          <w:rFonts w:ascii="Times New Roman" w:hAnsi="Times New Roman" w:cs="Times New Roman"/>
        </w:rPr>
        <w:t xml:space="preserve">, M. </w:t>
      </w:r>
      <w:proofErr w:type="spellStart"/>
      <w:r w:rsidRPr="00AA0A1E">
        <w:rPr>
          <w:rFonts w:ascii="Times New Roman" w:hAnsi="Times New Roman" w:cs="Times New Roman"/>
        </w:rPr>
        <w:t>Wikelski</w:t>
      </w:r>
      <w:proofErr w:type="spellEnd"/>
      <w:r w:rsidRPr="00AA0A1E">
        <w:rPr>
          <w:rFonts w:ascii="Times New Roman" w:hAnsi="Times New Roman" w:cs="Times New Roman"/>
        </w:rPr>
        <w:t>, and C. Woodcock. 2015. Free and open-access satellite data are key to biodiversity conservation. Biological Conservation 182:173–176.</w:t>
      </w:r>
    </w:p>
    <w:p w14:paraId="7D86F4FD" w14:textId="77777777" w:rsidR="00C60D71" w:rsidRPr="00AA0A1E" w:rsidRDefault="00B16883">
      <w:pPr>
        <w:pStyle w:val="Bibliography"/>
        <w:rPr>
          <w:rFonts w:ascii="Times New Roman" w:hAnsi="Times New Roman" w:cs="Times New Roman"/>
        </w:rPr>
      </w:pPr>
      <w:bookmarkStart w:id="291" w:name="ref-turner2003"/>
      <w:bookmarkEnd w:id="290"/>
      <w:r w:rsidRPr="00AA0A1E">
        <w:rPr>
          <w:rFonts w:ascii="Times New Roman" w:hAnsi="Times New Roman" w:cs="Times New Roman"/>
        </w:rPr>
        <w:t xml:space="preserve">Turner, W., S. Spector, N. Gardiner, M. </w:t>
      </w:r>
      <w:proofErr w:type="spellStart"/>
      <w:r w:rsidRPr="00AA0A1E">
        <w:rPr>
          <w:rFonts w:ascii="Times New Roman" w:hAnsi="Times New Roman" w:cs="Times New Roman"/>
        </w:rPr>
        <w:t>Fladeland</w:t>
      </w:r>
      <w:proofErr w:type="spellEnd"/>
      <w:r w:rsidRPr="00AA0A1E">
        <w:rPr>
          <w:rFonts w:ascii="Times New Roman" w:hAnsi="Times New Roman" w:cs="Times New Roman"/>
        </w:rPr>
        <w:t xml:space="preserve">, E. Sterling, and M. </w:t>
      </w:r>
      <w:proofErr w:type="spellStart"/>
      <w:r w:rsidRPr="00AA0A1E">
        <w:rPr>
          <w:rFonts w:ascii="Times New Roman" w:hAnsi="Times New Roman" w:cs="Times New Roman"/>
        </w:rPr>
        <w:t>Steininger</w:t>
      </w:r>
      <w:proofErr w:type="spellEnd"/>
      <w:r w:rsidRPr="00AA0A1E">
        <w:rPr>
          <w:rFonts w:ascii="Times New Roman" w:hAnsi="Times New Roman" w:cs="Times New Roman"/>
        </w:rPr>
        <w:t>. 2003. Remote sensing for biodiversity science and conservation. Trends in Ecology &amp; Evolution 18:306–314.</w:t>
      </w:r>
    </w:p>
    <w:p w14:paraId="3D718186" w14:textId="77777777" w:rsidR="00C60D71" w:rsidRPr="00AA0A1E" w:rsidRDefault="00B16883">
      <w:pPr>
        <w:pStyle w:val="Bibliography"/>
        <w:rPr>
          <w:rFonts w:ascii="Times New Roman" w:hAnsi="Times New Roman" w:cs="Times New Roman"/>
        </w:rPr>
      </w:pPr>
      <w:bookmarkStart w:id="292" w:name="ref-venter2014"/>
      <w:bookmarkEnd w:id="291"/>
      <w:r w:rsidRPr="00AA0A1E">
        <w:rPr>
          <w:rFonts w:ascii="Times New Roman" w:hAnsi="Times New Roman" w:cs="Times New Roman"/>
        </w:rPr>
        <w:t xml:space="preserve">Venter, O., R. A. Fuller, D. B. </w:t>
      </w:r>
      <w:proofErr w:type="spellStart"/>
      <w:r w:rsidRPr="00AA0A1E">
        <w:rPr>
          <w:rFonts w:ascii="Times New Roman" w:hAnsi="Times New Roman" w:cs="Times New Roman"/>
        </w:rPr>
        <w:t>Segan</w:t>
      </w:r>
      <w:proofErr w:type="spellEnd"/>
      <w:r w:rsidRPr="00AA0A1E">
        <w:rPr>
          <w:rFonts w:ascii="Times New Roman" w:hAnsi="Times New Roman" w:cs="Times New Roman"/>
        </w:rPr>
        <w:t xml:space="preserve">, J. </w:t>
      </w:r>
      <w:proofErr w:type="spellStart"/>
      <w:r w:rsidRPr="00AA0A1E">
        <w:rPr>
          <w:rFonts w:ascii="Times New Roman" w:hAnsi="Times New Roman" w:cs="Times New Roman"/>
        </w:rPr>
        <w:t>Carwardine</w:t>
      </w:r>
      <w:proofErr w:type="spellEnd"/>
      <w:r w:rsidRPr="00AA0A1E">
        <w:rPr>
          <w:rFonts w:ascii="Times New Roman" w:hAnsi="Times New Roman" w:cs="Times New Roman"/>
        </w:rPr>
        <w:t xml:space="preserve">, T. Brooks, S. H. M. Butchart, M. Di Marco, T. </w:t>
      </w:r>
      <w:proofErr w:type="spellStart"/>
      <w:r w:rsidRPr="00AA0A1E">
        <w:rPr>
          <w:rFonts w:ascii="Times New Roman" w:hAnsi="Times New Roman" w:cs="Times New Roman"/>
        </w:rPr>
        <w:t>Iwamura</w:t>
      </w:r>
      <w:proofErr w:type="spellEnd"/>
      <w:r w:rsidRPr="00AA0A1E">
        <w:rPr>
          <w:rFonts w:ascii="Times New Roman" w:hAnsi="Times New Roman" w:cs="Times New Roman"/>
        </w:rPr>
        <w:t xml:space="preserve">, L. Joseph, D. O’Grady, H. P. </w:t>
      </w:r>
      <w:proofErr w:type="spellStart"/>
      <w:r w:rsidRPr="00AA0A1E">
        <w:rPr>
          <w:rFonts w:ascii="Times New Roman" w:hAnsi="Times New Roman" w:cs="Times New Roman"/>
        </w:rPr>
        <w:t>Possingham</w:t>
      </w:r>
      <w:proofErr w:type="spellEnd"/>
      <w:r w:rsidRPr="00AA0A1E">
        <w:rPr>
          <w:rFonts w:ascii="Times New Roman" w:hAnsi="Times New Roman" w:cs="Times New Roman"/>
        </w:rPr>
        <w:t xml:space="preserve">, C. </w:t>
      </w:r>
      <w:proofErr w:type="spellStart"/>
      <w:r w:rsidRPr="00AA0A1E">
        <w:rPr>
          <w:rFonts w:ascii="Times New Roman" w:hAnsi="Times New Roman" w:cs="Times New Roman"/>
        </w:rPr>
        <w:t>Rondinini</w:t>
      </w:r>
      <w:proofErr w:type="spellEnd"/>
      <w:r w:rsidRPr="00AA0A1E">
        <w:rPr>
          <w:rFonts w:ascii="Times New Roman" w:hAnsi="Times New Roman" w:cs="Times New Roman"/>
        </w:rPr>
        <w:t xml:space="preserve">, R. J. Smith, M. Venter, and J. E. M. Watson. 2014. Targeting Global Protected Area Expansion for Imperiled Biodiversity. </w:t>
      </w:r>
      <w:proofErr w:type="spellStart"/>
      <w:r w:rsidRPr="00AA0A1E">
        <w:rPr>
          <w:rFonts w:ascii="Times New Roman" w:hAnsi="Times New Roman" w:cs="Times New Roman"/>
        </w:rPr>
        <w:t>PLoS</w:t>
      </w:r>
      <w:proofErr w:type="spellEnd"/>
      <w:r w:rsidRPr="00AA0A1E">
        <w:rPr>
          <w:rFonts w:ascii="Times New Roman" w:hAnsi="Times New Roman" w:cs="Times New Roman"/>
        </w:rPr>
        <w:t xml:space="preserve"> Biology </w:t>
      </w:r>
      <w:proofErr w:type="gramStart"/>
      <w:r w:rsidRPr="00AA0A1E">
        <w:rPr>
          <w:rFonts w:ascii="Times New Roman" w:hAnsi="Times New Roman" w:cs="Times New Roman"/>
        </w:rPr>
        <w:t>12:e</w:t>
      </w:r>
      <w:proofErr w:type="gramEnd"/>
      <w:r w:rsidRPr="00AA0A1E">
        <w:rPr>
          <w:rFonts w:ascii="Times New Roman" w:hAnsi="Times New Roman" w:cs="Times New Roman"/>
        </w:rPr>
        <w:t>1001891.</w:t>
      </w:r>
    </w:p>
    <w:p w14:paraId="4682D602" w14:textId="77777777" w:rsidR="00C60D71" w:rsidRPr="00AA0A1E" w:rsidRDefault="00B16883">
      <w:pPr>
        <w:pStyle w:val="Bibliography"/>
        <w:rPr>
          <w:rFonts w:ascii="Times New Roman" w:hAnsi="Times New Roman" w:cs="Times New Roman"/>
        </w:rPr>
      </w:pPr>
      <w:bookmarkStart w:id="293" w:name="ref-venter2018"/>
      <w:bookmarkEnd w:id="292"/>
      <w:r w:rsidRPr="00AA0A1E">
        <w:rPr>
          <w:rFonts w:ascii="Times New Roman" w:hAnsi="Times New Roman" w:cs="Times New Roman"/>
        </w:rPr>
        <w:t xml:space="preserve">Venter, O., A. </w:t>
      </w:r>
      <w:proofErr w:type="spellStart"/>
      <w:r w:rsidRPr="00AA0A1E">
        <w:rPr>
          <w:rFonts w:ascii="Times New Roman" w:hAnsi="Times New Roman" w:cs="Times New Roman"/>
        </w:rPr>
        <w:t>Magrach</w:t>
      </w:r>
      <w:proofErr w:type="spellEnd"/>
      <w:r w:rsidRPr="00AA0A1E">
        <w:rPr>
          <w:rFonts w:ascii="Times New Roman" w:hAnsi="Times New Roman" w:cs="Times New Roman"/>
        </w:rPr>
        <w:t xml:space="preserve">, N. Outram, C. J. Klein, H. P. </w:t>
      </w:r>
      <w:proofErr w:type="spellStart"/>
      <w:r w:rsidRPr="00AA0A1E">
        <w:rPr>
          <w:rFonts w:ascii="Times New Roman" w:hAnsi="Times New Roman" w:cs="Times New Roman"/>
        </w:rPr>
        <w:t>Possingham</w:t>
      </w:r>
      <w:proofErr w:type="spellEnd"/>
      <w:r w:rsidRPr="00AA0A1E">
        <w:rPr>
          <w:rFonts w:ascii="Times New Roman" w:hAnsi="Times New Roman" w:cs="Times New Roman"/>
        </w:rPr>
        <w:t>, M. Di Marco, and J. E. M. Watson. 2018. Bias in protected-area location and its effects on long-term aspirations of biodiversity conventions. Conservation Biology: The Journal of the Society for Conservation Biology 32:127–134.</w:t>
      </w:r>
    </w:p>
    <w:p w14:paraId="2458ECE2" w14:textId="77777777" w:rsidR="00C60D71" w:rsidRPr="00AA0A1E" w:rsidRDefault="00B16883">
      <w:pPr>
        <w:pStyle w:val="Bibliography"/>
        <w:rPr>
          <w:rFonts w:ascii="Times New Roman" w:hAnsi="Times New Roman" w:cs="Times New Roman"/>
        </w:rPr>
      </w:pPr>
      <w:bookmarkStart w:id="294" w:name="ref-wang2020"/>
      <w:bookmarkEnd w:id="293"/>
      <w:r w:rsidRPr="00AA0A1E">
        <w:rPr>
          <w:rFonts w:ascii="Times New Roman" w:hAnsi="Times New Roman" w:cs="Times New Roman"/>
        </w:rPr>
        <w:t xml:space="preserve">Wang, T., P. </w:t>
      </w:r>
      <w:proofErr w:type="spellStart"/>
      <w:r w:rsidRPr="00AA0A1E">
        <w:rPr>
          <w:rFonts w:ascii="Times New Roman" w:hAnsi="Times New Roman" w:cs="Times New Roman"/>
        </w:rPr>
        <w:t>Smets</w:t>
      </w:r>
      <w:proofErr w:type="spellEnd"/>
      <w:r w:rsidRPr="00AA0A1E">
        <w:rPr>
          <w:rFonts w:ascii="Times New Roman" w:hAnsi="Times New Roman" w:cs="Times New Roman"/>
        </w:rPr>
        <w:t xml:space="preserve">, C. </w:t>
      </w:r>
      <w:proofErr w:type="spellStart"/>
      <w:r w:rsidRPr="00AA0A1E">
        <w:rPr>
          <w:rFonts w:ascii="Times New Roman" w:hAnsi="Times New Roman" w:cs="Times New Roman"/>
        </w:rPr>
        <w:t>Chourmouzis</w:t>
      </w:r>
      <w:proofErr w:type="spellEnd"/>
      <w:r w:rsidRPr="00AA0A1E">
        <w:rPr>
          <w:rFonts w:ascii="Times New Roman" w:hAnsi="Times New Roman" w:cs="Times New Roman"/>
        </w:rPr>
        <w:t xml:space="preserve">, S. N. Aitken, and D. </w:t>
      </w:r>
      <w:proofErr w:type="spellStart"/>
      <w:r w:rsidRPr="00AA0A1E">
        <w:rPr>
          <w:rFonts w:ascii="Times New Roman" w:hAnsi="Times New Roman" w:cs="Times New Roman"/>
        </w:rPr>
        <w:t>Kolotelo</w:t>
      </w:r>
      <w:proofErr w:type="spellEnd"/>
      <w:r w:rsidRPr="00AA0A1E">
        <w:rPr>
          <w:rFonts w:ascii="Times New Roman" w:hAnsi="Times New Roman" w:cs="Times New Roman"/>
        </w:rPr>
        <w:t xml:space="preserve">. 2020. Conservation status of native tree species in British Columbia. Global Ecology and Conservation </w:t>
      </w:r>
      <w:proofErr w:type="gramStart"/>
      <w:r w:rsidRPr="00AA0A1E">
        <w:rPr>
          <w:rFonts w:ascii="Times New Roman" w:hAnsi="Times New Roman" w:cs="Times New Roman"/>
        </w:rPr>
        <w:t>24:e</w:t>
      </w:r>
      <w:proofErr w:type="gramEnd"/>
      <w:r w:rsidRPr="00AA0A1E">
        <w:rPr>
          <w:rFonts w:ascii="Times New Roman" w:hAnsi="Times New Roman" w:cs="Times New Roman"/>
        </w:rPr>
        <w:t>01362.</w:t>
      </w:r>
    </w:p>
    <w:p w14:paraId="028471FF" w14:textId="77777777" w:rsidR="00C60D71" w:rsidRPr="00AA0A1E" w:rsidRDefault="00B16883">
      <w:pPr>
        <w:pStyle w:val="Bibliography"/>
        <w:rPr>
          <w:rFonts w:ascii="Times New Roman" w:hAnsi="Times New Roman" w:cs="Times New Roman"/>
        </w:rPr>
      </w:pPr>
      <w:bookmarkStart w:id="295" w:name="Xe3fa54489224f1075d09372f0ed2b1a77595036"/>
      <w:bookmarkEnd w:id="294"/>
      <w:r w:rsidRPr="00AA0A1E">
        <w:rPr>
          <w:rFonts w:ascii="Times New Roman" w:hAnsi="Times New Roman" w:cs="Times New Roman"/>
        </w:rPr>
        <w:t xml:space="preserve">Watson, J. E. M., N. Dudley, D. B. </w:t>
      </w:r>
      <w:proofErr w:type="spellStart"/>
      <w:r w:rsidRPr="00AA0A1E">
        <w:rPr>
          <w:rFonts w:ascii="Times New Roman" w:hAnsi="Times New Roman" w:cs="Times New Roman"/>
        </w:rPr>
        <w:t>Segan</w:t>
      </w:r>
      <w:proofErr w:type="spellEnd"/>
      <w:r w:rsidRPr="00AA0A1E">
        <w:rPr>
          <w:rFonts w:ascii="Times New Roman" w:hAnsi="Times New Roman" w:cs="Times New Roman"/>
        </w:rPr>
        <w:t>, and M. Hockings. 2014. The performance and potential of protected areas. Nature 515:67–73.</w:t>
      </w:r>
    </w:p>
    <w:p w14:paraId="2E15F996" w14:textId="77777777" w:rsidR="00C60D71" w:rsidRPr="00AA0A1E" w:rsidRDefault="00B16883">
      <w:pPr>
        <w:pStyle w:val="Bibliography"/>
        <w:rPr>
          <w:rFonts w:ascii="Times New Roman" w:hAnsi="Times New Roman" w:cs="Times New Roman"/>
        </w:rPr>
      </w:pPr>
      <w:bookmarkStart w:id="296" w:name="ref-whitePixelBasedImageCompositing2014"/>
      <w:bookmarkEnd w:id="295"/>
      <w:r w:rsidRPr="00AA0A1E">
        <w:rPr>
          <w:rFonts w:ascii="Times New Roman" w:hAnsi="Times New Roman" w:cs="Times New Roman"/>
        </w:rPr>
        <w:lastRenderedPageBreak/>
        <w:t xml:space="preserve">White, Joanne. C., M. A. </w:t>
      </w:r>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G. W. Hobart, J. E. Luther, T. </w:t>
      </w:r>
      <w:proofErr w:type="spellStart"/>
      <w:r w:rsidRPr="00AA0A1E">
        <w:rPr>
          <w:rFonts w:ascii="Times New Roman" w:hAnsi="Times New Roman" w:cs="Times New Roman"/>
        </w:rPr>
        <w:t>Hermosilla</w:t>
      </w:r>
      <w:proofErr w:type="spellEnd"/>
      <w:r w:rsidRPr="00AA0A1E">
        <w:rPr>
          <w:rFonts w:ascii="Times New Roman" w:hAnsi="Times New Roman" w:cs="Times New Roman"/>
        </w:rPr>
        <w:t xml:space="preserve">, P. Griffiths, N. C. Coops, R. J. Hall, P. </w:t>
      </w:r>
      <w:proofErr w:type="spellStart"/>
      <w:r w:rsidRPr="00AA0A1E">
        <w:rPr>
          <w:rFonts w:ascii="Times New Roman" w:hAnsi="Times New Roman" w:cs="Times New Roman"/>
        </w:rPr>
        <w:t>Hostert</w:t>
      </w:r>
      <w:proofErr w:type="spellEnd"/>
      <w:r w:rsidRPr="00AA0A1E">
        <w:rPr>
          <w:rFonts w:ascii="Times New Roman" w:hAnsi="Times New Roman" w:cs="Times New Roman"/>
        </w:rPr>
        <w:t>, A. Dyk, and L. Guindon. 2014. Pixel-Based Image Compositing for Large-Area Dense Time Series Applications and Science. Canadian Journal of Remote Sensing 40:192–212.</w:t>
      </w:r>
    </w:p>
    <w:p w14:paraId="1C14C0F2" w14:textId="77777777" w:rsidR="00C60D71" w:rsidRPr="00AA0A1E" w:rsidRDefault="00B16883">
      <w:pPr>
        <w:pStyle w:val="Bibliography"/>
        <w:rPr>
          <w:rFonts w:ascii="Times New Roman" w:hAnsi="Times New Roman" w:cs="Times New Roman"/>
        </w:rPr>
      </w:pPr>
      <w:bookmarkStart w:id="297" w:name="ref-wiens2009"/>
      <w:bookmarkEnd w:id="296"/>
      <w:r w:rsidRPr="00AA0A1E">
        <w:rPr>
          <w:rFonts w:ascii="Times New Roman" w:hAnsi="Times New Roman" w:cs="Times New Roman"/>
        </w:rPr>
        <w:t xml:space="preserve">Wiens, J., R. Sutter, M. Anderson, J. Blanchard, A. Barnett, N. </w:t>
      </w:r>
      <w:proofErr w:type="spellStart"/>
      <w:r w:rsidRPr="00AA0A1E">
        <w:rPr>
          <w:rFonts w:ascii="Times New Roman" w:hAnsi="Times New Roman" w:cs="Times New Roman"/>
        </w:rPr>
        <w:t>aguilar-amuchastegui</w:t>
      </w:r>
      <w:proofErr w:type="spellEnd"/>
      <w:r w:rsidRPr="00AA0A1E">
        <w:rPr>
          <w:rFonts w:ascii="Times New Roman" w:hAnsi="Times New Roman" w:cs="Times New Roman"/>
        </w:rPr>
        <w:t>, C. Avery, and S. Laine. 2009. Selecting and conserving lands for biodiversity: The role of remote sensing. Remote Sensing of Environment 113:1370–1381.</w:t>
      </w:r>
    </w:p>
    <w:p w14:paraId="633AB909" w14:textId="77777777" w:rsidR="00C60D71" w:rsidRPr="00AA0A1E" w:rsidRDefault="00B16883">
      <w:pPr>
        <w:pStyle w:val="Bibliography"/>
        <w:rPr>
          <w:rFonts w:ascii="Times New Roman" w:hAnsi="Times New Roman" w:cs="Times New Roman"/>
        </w:rPr>
      </w:pPr>
      <w:bookmarkStart w:id="298" w:name="X123df1f0105a9dc914f7f1ae6a5793f3fc8a6e2"/>
      <w:bookmarkEnd w:id="297"/>
      <w:r w:rsidRPr="00AA0A1E">
        <w:rPr>
          <w:rFonts w:ascii="Times New Roman" w:hAnsi="Times New Roman" w:cs="Times New Roman"/>
        </w:rPr>
        <w:t>Woodley, S. 1993. Monitoring and Measuring Ecosystem Integrity in Canadian National Parks. Ecological Integrity and the Management of Ecosystems. Taylor &amp; Francis.</w:t>
      </w:r>
    </w:p>
    <w:p w14:paraId="5ED98627" w14:textId="77777777" w:rsidR="00C60D71" w:rsidRPr="00AA0A1E" w:rsidRDefault="00B16883">
      <w:pPr>
        <w:pStyle w:val="Bibliography"/>
        <w:rPr>
          <w:rFonts w:ascii="Times New Roman" w:hAnsi="Times New Roman" w:cs="Times New Roman"/>
        </w:rPr>
      </w:pPr>
      <w:bookmarkStart w:id="299" w:name="ref-wulderOpeningArchiveHow2012"/>
      <w:bookmarkEnd w:id="298"/>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M. A., J. G. </w:t>
      </w:r>
      <w:proofErr w:type="spellStart"/>
      <w:r w:rsidRPr="00AA0A1E">
        <w:rPr>
          <w:rFonts w:ascii="Times New Roman" w:hAnsi="Times New Roman" w:cs="Times New Roman"/>
        </w:rPr>
        <w:t>Masek</w:t>
      </w:r>
      <w:proofErr w:type="spellEnd"/>
      <w:r w:rsidRPr="00AA0A1E">
        <w:rPr>
          <w:rFonts w:ascii="Times New Roman" w:hAnsi="Times New Roman" w:cs="Times New Roman"/>
        </w:rPr>
        <w:t>, W. B. Cohen, T. R. Loveland, and C. E. Woodcock. 2012a. Opening the archive: How free data has enabled the science and monitoring promise of Landsat. Remote Sensing of Environment 122:2–10.</w:t>
      </w:r>
    </w:p>
    <w:p w14:paraId="59FC77FC" w14:textId="77777777" w:rsidR="00C60D71" w:rsidRPr="00AA0A1E" w:rsidRDefault="00B16883">
      <w:pPr>
        <w:pStyle w:val="Bibliography"/>
        <w:rPr>
          <w:rFonts w:ascii="Times New Roman" w:hAnsi="Times New Roman" w:cs="Times New Roman"/>
        </w:rPr>
      </w:pPr>
      <w:bookmarkStart w:id="300" w:name="ref-wulder2016"/>
      <w:bookmarkEnd w:id="299"/>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M. A., J. C. White, T. R. Loveland, C. E. Woodcock, A. S. </w:t>
      </w:r>
      <w:proofErr w:type="spellStart"/>
      <w:r w:rsidRPr="00AA0A1E">
        <w:rPr>
          <w:rFonts w:ascii="Times New Roman" w:hAnsi="Times New Roman" w:cs="Times New Roman"/>
        </w:rPr>
        <w:t>Belward</w:t>
      </w:r>
      <w:proofErr w:type="spellEnd"/>
      <w:r w:rsidRPr="00AA0A1E">
        <w:rPr>
          <w:rFonts w:ascii="Times New Roman" w:hAnsi="Times New Roman" w:cs="Times New Roman"/>
        </w:rPr>
        <w:t xml:space="preserve">, W. B. Cohen, E. A. </w:t>
      </w:r>
      <w:proofErr w:type="spellStart"/>
      <w:r w:rsidRPr="00AA0A1E">
        <w:rPr>
          <w:rFonts w:ascii="Times New Roman" w:hAnsi="Times New Roman" w:cs="Times New Roman"/>
        </w:rPr>
        <w:t>Fosnight</w:t>
      </w:r>
      <w:proofErr w:type="spellEnd"/>
      <w:r w:rsidRPr="00AA0A1E">
        <w:rPr>
          <w:rFonts w:ascii="Times New Roman" w:hAnsi="Times New Roman" w:cs="Times New Roman"/>
        </w:rPr>
        <w:t xml:space="preserve">, J. Shaw, J. G. </w:t>
      </w:r>
      <w:proofErr w:type="spellStart"/>
      <w:r w:rsidRPr="00AA0A1E">
        <w:rPr>
          <w:rFonts w:ascii="Times New Roman" w:hAnsi="Times New Roman" w:cs="Times New Roman"/>
        </w:rPr>
        <w:t>Masek</w:t>
      </w:r>
      <w:proofErr w:type="spellEnd"/>
      <w:r w:rsidRPr="00AA0A1E">
        <w:rPr>
          <w:rFonts w:ascii="Times New Roman" w:hAnsi="Times New Roman" w:cs="Times New Roman"/>
        </w:rPr>
        <w:t>, and D. P. Roy. 2016. The global Landsat archive: Status, consolidation, and direction. Remote Sensing of Environment 185:271–283.</w:t>
      </w:r>
    </w:p>
    <w:p w14:paraId="4593D504" w14:textId="77777777" w:rsidR="00C60D71" w:rsidRPr="00AA0A1E" w:rsidRDefault="00B16883">
      <w:pPr>
        <w:pStyle w:val="Bibliography"/>
        <w:rPr>
          <w:rFonts w:ascii="Times New Roman" w:hAnsi="Times New Roman" w:cs="Times New Roman"/>
        </w:rPr>
      </w:pPr>
      <w:bookmarkStart w:id="301" w:name="ref-wulderLidarSamplingLargearea2012"/>
      <w:bookmarkEnd w:id="300"/>
      <w:proofErr w:type="spellStart"/>
      <w:r w:rsidRPr="00AA0A1E">
        <w:rPr>
          <w:rFonts w:ascii="Times New Roman" w:hAnsi="Times New Roman" w:cs="Times New Roman"/>
        </w:rPr>
        <w:t>Wulder</w:t>
      </w:r>
      <w:proofErr w:type="spellEnd"/>
      <w:r w:rsidRPr="00AA0A1E">
        <w:rPr>
          <w:rFonts w:ascii="Times New Roman" w:hAnsi="Times New Roman" w:cs="Times New Roman"/>
        </w:rPr>
        <w:t xml:space="preserve">, M. A., J. C. White, R. F. Nelson, E. </w:t>
      </w:r>
      <w:proofErr w:type="spellStart"/>
      <w:r w:rsidRPr="00AA0A1E">
        <w:rPr>
          <w:rFonts w:ascii="Times New Roman" w:hAnsi="Times New Roman" w:cs="Times New Roman"/>
        </w:rPr>
        <w:t>Næsset</w:t>
      </w:r>
      <w:proofErr w:type="spellEnd"/>
      <w:r w:rsidRPr="00AA0A1E">
        <w:rPr>
          <w:rFonts w:ascii="Times New Roman" w:hAnsi="Times New Roman" w:cs="Times New Roman"/>
        </w:rPr>
        <w:t xml:space="preserve">, H. O. </w:t>
      </w:r>
      <w:proofErr w:type="spellStart"/>
      <w:r w:rsidRPr="00AA0A1E">
        <w:rPr>
          <w:rFonts w:ascii="Times New Roman" w:hAnsi="Times New Roman" w:cs="Times New Roman"/>
        </w:rPr>
        <w:t>Ørka</w:t>
      </w:r>
      <w:proofErr w:type="spellEnd"/>
      <w:r w:rsidRPr="00AA0A1E">
        <w:rPr>
          <w:rFonts w:ascii="Times New Roman" w:hAnsi="Times New Roman" w:cs="Times New Roman"/>
        </w:rPr>
        <w:t xml:space="preserve">, N. C. Coops, T. </w:t>
      </w:r>
      <w:proofErr w:type="spellStart"/>
      <w:r w:rsidRPr="00AA0A1E">
        <w:rPr>
          <w:rFonts w:ascii="Times New Roman" w:hAnsi="Times New Roman" w:cs="Times New Roman"/>
        </w:rPr>
        <w:t>Hilker</w:t>
      </w:r>
      <w:proofErr w:type="spellEnd"/>
      <w:r w:rsidRPr="00AA0A1E">
        <w:rPr>
          <w:rFonts w:ascii="Times New Roman" w:hAnsi="Times New Roman" w:cs="Times New Roman"/>
        </w:rPr>
        <w:t xml:space="preserve">, C. W. Bater, and T. </w:t>
      </w:r>
      <w:proofErr w:type="spellStart"/>
      <w:r w:rsidRPr="00AA0A1E">
        <w:rPr>
          <w:rFonts w:ascii="Times New Roman" w:hAnsi="Times New Roman" w:cs="Times New Roman"/>
        </w:rPr>
        <w:t>Gobakken</w:t>
      </w:r>
      <w:proofErr w:type="spellEnd"/>
      <w:r w:rsidRPr="00AA0A1E">
        <w:rPr>
          <w:rFonts w:ascii="Times New Roman" w:hAnsi="Times New Roman" w:cs="Times New Roman"/>
        </w:rPr>
        <w:t>. 2012b. Lidar sampling for large-area forest characterization: A review. Remote Sensing of Environment 121:196–209.</w:t>
      </w:r>
    </w:p>
    <w:p w14:paraId="535FC575" w14:textId="77777777" w:rsidR="00C60D71" w:rsidRPr="00AA0A1E" w:rsidRDefault="00B16883">
      <w:pPr>
        <w:pStyle w:val="Bibliography"/>
        <w:rPr>
          <w:rFonts w:ascii="Times New Roman" w:hAnsi="Times New Roman" w:cs="Times New Roman"/>
        </w:rPr>
      </w:pPr>
      <w:bookmarkStart w:id="302" w:name="ref-zanagadaniele2021"/>
      <w:bookmarkEnd w:id="301"/>
      <w:proofErr w:type="spellStart"/>
      <w:r w:rsidRPr="00AA0A1E">
        <w:rPr>
          <w:rFonts w:ascii="Times New Roman" w:hAnsi="Times New Roman" w:cs="Times New Roman"/>
        </w:rPr>
        <w:t>Zanaga</w:t>
      </w:r>
      <w:proofErr w:type="spellEnd"/>
      <w:r w:rsidRPr="00AA0A1E">
        <w:rPr>
          <w:rFonts w:ascii="Times New Roman" w:hAnsi="Times New Roman" w:cs="Times New Roman"/>
        </w:rPr>
        <w:t xml:space="preserve">, D., R. Van De </w:t>
      </w:r>
      <w:proofErr w:type="spellStart"/>
      <w:r w:rsidRPr="00AA0A1E">
        <w:rPr>
          <w:rFonts w:ascii="Times New Roman" w:hAnsi="Times New Roman" w:cs="Times New Roman"/>
        </w:rPr>
        <w:t>Kerchove</w:t>
      </w:r>
      <w:proofErr w:type="spellEnd"/>
      <w:r w:rsidRPr="00AA0A1E">
        <w:rPr>
          <w:rFonts w:ascii="Times New Roman" w:hAnsi="Times New Roman" w:cs="Times New Roman"/>
        </w:rPr>
        <w:t xml:space="preserve">, W. De </w:t>
      </w:r>
      <w:proofErr w:type="spellStart"/>
      <w:r w:rsidRPr="00AA0A1E">
        <w:rPr>
          <w:rFonts w:ascii="Times New Roman" w:hAnsi="Times New Roman" w:cs="Times New Roman"/>
        </w:rPr>
        <w:t>Keersmaecker</w:t>
      </w:r>
      <w:proofErr w:type="spellEnd"/>
      <w:r w:rsidRPr="00AA0A1E">
        <w:rPr>
          <w:rFonts w:ascii="Times New Roman" w:hAnsi="Times New Roman" w:cs="Times New Roman"/>
        </w:rPr>
        <w:t xml:space="preserve">, N. </w:t>
      </w:r>
      <w:proofErr w:type="spellStart"/>
      <w:r w:rsidRPr="00AA0A1E">
        <w:rPr>
          <w:rFonts w:ascii="Times New Roman" w:hAnsi="Times New Roman" w:cs="Times New Roman"/>
        </w:rPr>
        <w:t>Souverijns</w:t>
      </w:r>
      <w:proofErr w:type="spellEnd"/>
      <w:r w:rsidRPr="00AA0A1E">
        <w:rPr>
          <w:rFonts w:ascii="Times New Roman" w:hAnsi="Times New Roman" w:cs="Times New Roman"/>
        </w:rPr>
        <w:t xml:space="preserve">, C. </w:t>
      </w:r>
      <w:proofErr w:type="spellStart"/>
      <w:r w:rsidRPr="00AA0A1E">
        <w:rPr>
          <w:rFonts w:ascii="Times New Roman" w:hAnsi="Times New Roman" w:cs="Times New Roman"/>
        </w:rPr>
        <w:t>Brockmann</w:t>
      </w:r>
      <w:proofErr w:type="spellEnd"/>
      <w:r w:rsidRPr="00AA0A1E">
        <w:rPr>
          <w:rFonts w:ascii="Times New Roman" w:hAnsi="Times New Roman" w:cs="Times New Roman"/>
        </w:rPr>
        <w:t xml:space="preserve">, R. Quast, J. </w:t>
      </w:r>
      <w:proofErr w:type="spellStart"/>
      <w:r w:rsidRPr="00AA0A1E">
        <w:rPr>
          <w:rFonts w:ascii="Times New Roman" w:hAnsi="Times New Roman" w:cs="Times New Roman"/>
        </w:rPr>
        <w:t>Wevers</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Grosu</w:t>
      </w:r>
      <w:proofErr w:type="spellEnd"/>
      <w:r w:rsidRPr="00AA0A1E">
        <w:rPr>
          <w:rFonts w:ascii="Times New Roman" w:hAnsi="Times New Roman" w:cs="Times New Roman"/>
        </w:rPr>
        <w:t xml:space="preserve">, A. </w:t>
      </w:r>
      <w:proofErr w:type="spellStart"/>
      <w:r w:rsidRPr="00AA0A1E">
        <w:rPr>
          <w:rFonts w:ascii="Times New Roman" w:hAnsi="Times New Roman" w:cs="Times New Roman"/>
        </w:rPr>
        <w:t>Paccini</w:t>
      </w:r>
      <w:proofErr w:type="spellEnd"/>
      <w:r w:rsidRPr="00AA0A1E">
        <w:rPr>
          <w:rFonts w:ascii="Times New Roman" w:hAnsi="Times New Roman" w:cs="Times New Roman"/>
        </w:rPr>
        <w:t xml:space="preserve">, S. </w:t>
      </w:r>
      <w:proofErr w:type="spellStart"/>
      <w:r w:rsidRPr="00AA0A1E">
        <w:rPr>
          <w:rFonts w:ascii="Times New Roman" w:hAnsi="Times New Roman" w:cs="Times New Roman"/>
        </w:rPr>
        <w:t>Vergnaud</w:t>
      </w:r>
      <w:proofErr w:type="spellEnd"/>
      <w:r w:rsidRPr="00AA0A1E">
        <w:rPr>
          <w:rFonts w:ascii="Times New Roman" w:hAnsi="Times New Roman" w:cs="Times New Roman"/>
        </w:rPr>
        <w:t xml:space="preserve">, O. Cartus, M. Santoro, S. Fritz, I. Georgieva, M. </w:t>
      </w:r>
      <w:proofErr w:type="spellStart"/>
      <w:r w:rsidRPr="00AA0A1E">
        <w:rPr>
          <w:rFonts w:ascii="Times New Roman" w:hAnsi="Times New Roman" w:cs="Times New Roman"/>
        </w:rPr>
        <w:t>Lesiv</w:t>
      </w:r>
      <w:proofErr w:type="spellEnd"/>
      <w:r w:rsidRPr="00AA0A1E">
        <w:rPr>
          <w:rFonts w:ascii="Times New Roman" w:hAnsi="Times New Roman" w:cs="Times New Roman"/>
        </w:rPr>
        <w:t xml:space="preserve">, S. Carter, M. Herold, L. Li, N.-E. </w:t>
      </w:r>
      <w:proofErr w:type="spellStart"/>
      <w:r w:rsidRPr="00AA0A1E">
        <w:rPr>
          <w:rFonts w:ascii="Times New Roman" w:hAnsi="Times New Roman" w:cs="Times New Roman"/>
        </w:rPr>
        <w:t>Tsendbazar</w:t>
      </w:r>
      <w:proofErr w:type="spellEnd"/>
      <w:r w:rsidRPr="00AA0A1E">
        <w:rPr>
          <w:rFonts w:ascii="Times New Roman" w:hAnsi="Times New Roman" w:cs="Times New Roman"/>
        </w:rPr>
        <w:t xml:space="preserve">, F. </w:t>
      </w:r>
      <w:proofErr w:type="spellStart"/>
      <w:r w:rsidRPr="00AA0A1E">
        <w:rPr>
          <w:rFonts w:ascii="Times New Roman" w:hAnsi="Times New Roman" w:cs="Times New Roman"/>
        </w:rPr>
        <w:t>Ramoino</w:t>
      </w:r>
      <w:proofErr w:type="spellEnd"/>
      <w:r w:rsidRPr="00AA0A1E">
        <w:rPr>
          <w:rFonts w:ascii="Times New Roman" w:hAnsi="Times New Roman" w:cs="Times New Roman"/>
        </w:rPr>
        <w:t xml:space="preserve">, and O. </w:t>
      </w:r>
      <w:proofErr w:type="spellStart"/>
      <w:r w:rsidRPr="00AA0A1E">
        <w:rPr>
          <w:rFonts w:ascii="Times New Roman" w:hAnsi="Times New Roman" w:cs="Times New Roman"/>
        </w:rPr>
        <w:t>Arino</w:t>
      </w:r>
      <w:proofErr w:type="spellEnd"/>
      <w:r w:rsidRPr="00AA0A1E">
        <w:rPr>
          <w:rFonts w:ascii="Times New Roman" w:hAnsi="Times New Roman" w:cs="Times New Roman"/>
        </w:rPr>
        <w:t xml:space="preserve">. 2021. ESA </w:t>
      </w:r>
      <w:proofErr w:type="spellStart"/>
      <w:r w:rsidRPr="00AA0A1E">
        <w:rPr>
          <w:rFonts w:ascii="Times New Roman" w:hAnsi="Times New Roman" w:cs="Times New Roman"/>
        </w:rPr>
        <w:t>WorldCover</w:t>
      </w:r>
      <w:proofErr w:type="spellEnd"/>
      <w:r w:rsidRPr="00AA0A1E">
        <w:rPr>
          <w:rFonts w:ascii="Times New Roman" w:hAnsi="Times New Roman" w:cs="Times New Roman"/>
        </w:rPr>
        <w:t xml:space="preserve"> 10 m 2020 v100.</w:t>
      </w:r>
    </w:p>
    <w:p w14:paraId="1C26EC87" w14:textId="77777777" w:rsidR="00C60D71" w:rsidRPr="00AA0A1E" w:rsidRDefault="00B16883">
      <w:pPr>
        <w:pStyle w:val="Bibliography"/>
        <w:rPr>
          <w:rFonts w:ascii="Times New Roman" w:hAnsi="Times New Roman" w:cs="Times New Roman"/>
        </w:rPr>
      </w:pPr>
      <w:bookmarkStart w:id="303" w:name="ref-zhang2003"/>
      <w:bookmarkEnd w:id="302"/>
      <w:r w:rsidRPr="00AA0A1E">
        <w:rPr>
          <w:rFonts w:ascii="Times New Roman" w:hAnsi="Times New Roman" w:cs="Times New Roman"/>
        </w:rPr>
        <w:lastRenderedPageBreak/>
        <w:t xml:space="preserve">Zhang, X. Y., M. A. </w:t>
      </w:r>
      <w:proofErr w:type="spellStart"/>
      <w:r w:rsidRPr="00AA0A1E">
        <w:rPr>
          <w:rFonts w:ascii="Times New Roman" w:hAnsi="Times New Roman" w:cs="Times New Roman"/>
        </w:rPr>
        <w:t>Friedl</w:t>
      </w:r>
      <w:proofErr w:type="spellEnd"/>
      <w:r w:rsidRPr="00AA0A1E">
        <w:rPr>
          <w:rFonts w:ascii="Times New Roman" w:hAnsi="Times New Roman" w:cs="Times New Roman"/>
        </w:rPr>
        <w:t xml:space="preserve">, C. B. Schaaf, A. H. Strahler, J. C. F. Hodges, F. Gao, B. C. Reed, and A. </w:t>
      </w:r>
      <w:proofErr w:type="spellStart"/>
      <w:r w:rsidRPr="00AA0A1E">
        <w:rPr>
          <w:rFonts w:ascii="Times New Roman" w:hAnsi="Times New Roman" w:cs="Times New Roman"/>
        </w:rPr>
        <w:t>Huete</w:t>
      </w:r>
      <w:proofErr w:type="spellEnd"/>
      <w:r w:rsidRPr="00AA0A1E">
        <w:rPr>
          <w:rFonts w:ascii="Times New Roman" w:hAnsi="Times New Roman" w:cs="Times New Roman"/>
        </w:rPr>
        <w:t>. 2003. Monitoring vegetation phenology using MODIS. Remote Sensing of Environment 84:471–475.</w:t>
      </w:r>
    </w:p>
    <w:bookmarkEnd w:id="178"/>
    <w:bookmarkEnd w:id="303"/>
    <w:p w14:paraId="1C4CB469" w14:textId="77777777" w:rsidR="00C60D71" w:rsidRDefault="00B16883" w:rsidP="00AA0A1E">
      <w:pPr>
        <w:pStyle w:val="Heading1"/>
      </w:pPr>
      <w:r w:rsidRPr="00AA0A1E">
        <w:br w:type="page"/>
      </w:r>
      <w:r w:rsidR="00AA0A1E">
        <w:lastRenderedPageBreak/>
        <w:t>Tables</w:t>
      </w:r>
    </w:p>
    <w:p w14:paraId="45B1F0EB" w14:textId="77777777" w:rsidR="00AA0A1E" w:rsidRPr="00B16883" w:rsidRDefault="00AA0A1E" w:rsidP="00AA0A1E">
      <w:pPr>
        <w:pStyle w:val="TableCaption"/>
        <w:rPr>
          <w:rFonts w:ascii="Times New Roman" w:hAnsi="Times New Roman" w:cs="Times New Roman"/>
          <w:i w:val="0"/>
        </w:rPr>
      </w:pPr>
      <w:r w:rsidRPr="00B16883">
        <w:rPr>
          <w:rFonts w:ascii="Times New Roman" w:hAnsi="Times New Roman" w:cs="Times New Roman"/>
          <w:i w:val="0"/>
        </w:rPr>
        <w:t xml:space="preserve">Table 1: </w:t>
      </w:r>
      <w:bookmarkStart w:id="304" w:name="tab:bec-table"/>
      <w:r w:rsidRPr="00B16883">
        <w:rPr>
          <w:rFonts w:ascii="Times New Roman" w:hAnsi="Times New Roman" w:cs="Times New Roman"/>
          <w:i w:val="0"/>
        </w:rPr>
        <w:t>Number of subzones, total area, and percent protected by BEC Zone</w:t>
      </w:r>
      <w:bookmarkEnd w:id="304"/>
    </w:p>
    <w:tbl>
      <w:tblPr>
        <w:tblW w:w="0" w:type="auto"/>
        <w:jc w:val="center"/>
        <w:tblLook w:val="0420" w:firstRow="1" w:lastRow="0" w:firstColumn="0" w:lastColumn="0" w:noHBand="0" w:noVBand="1"/>
      </w:tblPr>
      <w:tblGrid>
        <w:gridCol w:w="824"/>
        <w:gridCol w:w="3316"/>
        <w:gridCol w:w="1447"/>
        <w:gridCol w:w="1190"/>
        <w:gridCol w:w="1380"/>
      </w:tblGrid>
      <w:tr w:rsidR="00AA0A1E" w:rsidRPr="00AA0A1E" w14:paraId="186E5F2B" w14:textId="77777777" w:rsidTr="00B16883">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7439D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DCD2F7"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Zone Name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9614F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 xml:space="preserve"># </w:t>
            </w:r>
            <w:proofErr w:type="gramStart"/>
            <w:r w:rsidRPr="00AA0A1E">
              <w:rPr>
                <w:rFonts w:ascii="Times New Roman" w:eastAsia="Arial" w:hAnsi="Times New Roman" w:cs="Times New Roman"/>
                <w:color w:val="000000"/>
                <w:sz w:val="22"/>
                <w:szCs w:val="22"/>
              </w:rPr>
              <w:t>of</w:t>
            </w:r>
            <w:proofErr w:type="gramEnd"/>
            <w:r w:rsidRPr="00AA0A1E">
              <w:rPr>
                <w:rFonts w:ascii="Times New Roman" w:eastAsia="Arial" w:hAnsi="Times New Roman" w:cs="Times New Roman"/>
                <w:color w:val="000000"/>
                <w:sz w:val="22"/>
                <w:szCs w:val="22"/>
              </w:rPr>
              <w:t xml:space="preserve"> Subzones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AFFDC8"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Area (ha)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A7D39F" w14:textId="233E36BB" w:rsidR="00AA0A1E" w:rsidRPr="00AA0A1E" w:rsidRDefault="008503DA" w:rsidP="00B16883">
            <w:pPr>
              <w:spacing w:before="100" w:after="100"/>
              <w:ind w:left="100" w:right="100"/>
              <w:rPr>
                <w:rFonts w:ascii="Times New Roman" w:hAnsi="Times New Roman" w:cs="Times New Roman"/>
              </w:rPr>
            </w:pPr>
            <w:ins w:id="305" w:author="Txomin Hermosilla" w:date="2022-01-05T10:37:00Z">
              <w:r>
                <w:rPr>
                  <w:rFonts w:ascii="Times New Roman" w:eastAsia="Arial" w:hAnsi="Times New Roman" w:cs="Times New Roman"/>
                  <w:color w:val="000000"/>
                  <w:sz w:val="22"/>
                  <w:szCs w:val="22"/>
                </w:rPr>
                <w:t>%</w:t>
              </w:r>
            </w:ins>
            <w:del w:id="306" w:author="Txomin Hermosilla" w:date="2022-01-05T10:37:00Z">
              <w:r w:rsidR="00AA0A1E" w:rsidRPr="00AA0A1E" w:rsidDel="008503DA">
                <w:rPr>
                  <w:rFonts w:ascii="Times New Roman" w:eastAsia="Arial" w:hAnsi="Times New Roman" w:cs="Times New Roman"/>
                  <w:color w:val="000000"/>
                  <w:sz w:val="22"/>
                  <w:szCs w:val="22"/>
                </w:rPr>
                <w:delText>#</w:delText>
              </w:r>
            </w:del>
            <w:r w:rsidR="00AA0A1E" w:rsidRPr="00AA0A1E">
              <w:rPr>
                <w:rFonts w:ascii="Times New Roman" w:eastAsia="Arial" w:hAnsi="Times New Roman" w:cs="Times New Roman"/>
                <w:color w:val="000000"/>
                <w:sz w:val="22"/>
                <w:szCs w:val="22"/>
              </w:rPr>
              <w:t xml:space="preserve"> Protected</w:t>
            </w:r>
          </w:p>
        </w:tc>
      </w:tr>
      <w:tr w:rsidR="00AA0A1E" w:rsidRPr="00AA0A1E" w14:paraId="29C64124" w14:textId="77777777" w:rsidTr="00B16883">
        <w:trPr>
          <w:cantSplit/>
          <w:jc w:val="center"/>
        </w:trPr>
        <w:tc>
          <w:tcPr>
            <w:tcW w:w="0" w:type="auto"/>
            <w:shd w:val="clear" w:color="auto" w:fill="FFFFFF"/>
            <w:tcMar>
              <w:top w:w="0" w:type="dxa"/>
              <w:left w:w="0" w:type="dxa"/>
              <w:bottom w:w="0" w:type="dxa"/>
              <w:right w:w="0" w:type="dxa"/>
            </w:tcMar>
            <w:vAlign w:val="center"/>
          </w:tcPr>
          <w:p w14:paraId="5D45B76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0" w:type="auto"/>
            <w:shd w:val="clear" w:color="auto" w:fill="FFFFFF"/>
            <w:tcMar>
              <w:top w:w="0" w:type="dxa"/>
              <w:left w:w="0" w:type="dxa"/>
              <w:bottom w:w="0" w:type="dxa"/>
              <w:right w:w="0" w:type="dxa"/>
            </w:tcMar>
            <w:vAlign w:val="center"/>
          </w:tcPr>
          <w:p w14:paraId="5698FE5F"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Altai Fescue Alpine</w:t>
            </w:r>
          </w:p>
        </w:tc>
        <w:tc>
          <w:tcPr>
            <w:tcW w:w="0" w:type="auto"/>
            <w:shd w:val="clear" w:color="auto" w:fill="FFFFFF"/>
            <w:tcMar>
              <w:top w:w="0" w:type="dxa"/>
              <w:left w:w="0" w:type="dxa"/>
              <w:bottom w:w="0" w:type="dxa"/>
              <w:right w:w="0" w:type="dxa"/>
            </w:tcMar>
            <w:vAlign w:val="center"/>
          </w:tcPr>
          <w:p w14:paraId="46635F33"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6D47F573"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6,286,778</w:t>
            </w:r>
          </w:p>
        </w:tc>
        <w:tc>
          <w:tcPr>
            <w:tcW w:w="0" w:type="auto"/>
            <w:shd w:val="clear" w:color="auto" w:fill="FFFFFF"/>
            <w:tcMar>
              <w:top w:w="0" w:type="dxa"/>
              <w:left w:w="0" w:type="dxa"/>
              <w:bottom w:w="0" w:type="dxa"/>
              <w:right w:w="0" w:type="dxa"/>
            </w:tcMar>
            <w:vAlign w:val="center"/>
          </w:tcPr>
          <w:p w14:paraId="7CA0396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30.1%</w:t>
            </w:r>
          </w:p>
        </w:tc>
      </w:tr>
      <w:tr w:rsidR="00AA0A1E" w:rsidRPr="00AA0A1E" w14:paraId="66F139BF" w14:textId="77777777" w:rsidTr="00B16883">
        <w:trPr>
          <w:cantSplit/>
          <w:jc w:val="center"/>
        </w:trPr>
        <w:tc>
          <w:tcPr>
            <w:tcW w:w="0" w:type="auto"/>
            <w:shd w:val="clear" w:color="auto" w:fill="FFFFFF"/>
            <w:tcMar>
              <w:top w:w="0" w:type="dxa"/>
              <w:left w:w="0" w:type="dxa"/>
              <w:bottom w:w="0" w:type="dxa"/>
              <w:right w:w="0" w:type="dxa"/>
            </w:tcMar>
            <w:vAlign w:val="center"/>
          </w:tcPr>
          <w:p w14:paraId="35BDC22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BG</w:t>
            </w:r>
          </w:p>
        </w:tc>
        <w:tc>
          <w:tcPr>
            <w:tcW w:w="0" w:type="auto"/>
            <w:shd w:val="clear" w:color="auto" w:fill="FFFFFF"/>
            <w:tcMar>
              <w:top w:w="0" w:type="dxa"/>
              <w:left w:w="0" w:type="dxa"/>
              <w:bottom w:w="0" w:type="dxa"/>
              <w:right w:w="0" w:type="dxa"/>
            </w:tcMar>
            <w:vAlign w:val="center"/>
          </w:tcPr>
          <w:p w14:paraId="4BCDC48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Bunchgrass</w:t>
            </w:r>
          </w:p>
        </w:tc>
        <w:tc>
          <w:tcPr>
            <w:tcW w:w="0" w:type="auto"/>
            <w:shd w:val="clear" w:color="auto" w:fill="FFFFFF"/>
            <w:tcMar>
              <w:top w:w="0" w:type="dxa"/>
              <w:left w:w="0" w:type="dxa"/>
              <w:bottom w:w="0" w:type="dxa"/>
              <w:right w:w="0" w:type="dxa"/>
            </w:tcMar>
            <w:vAlign w:val="center"/>
          </w:tcPr>
          <w:p w14:paraId="2FF96D00"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0ED75971"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257,072</w:t>
            </w:r>
          </w:p>
        </w:tc>
        <w:tc>
          <w:tcPr>
            <w:tcW w:w="0" w:type="auto"/>
            <w:shd w:val="clear" w:color="auto" w:fill="FFFFFF"/>
            <w:tcMar>
              <w:top w:w="0" w:type="dxa"/>
              <w:left w:w="0" w:type="dxa"/>
              <w:bottom w:w="0" w:type="dxa"/>
              <w:right w:w="0" w:type="dxa"/>
            </w:tcMar>
            <w:vAlign w:val="center"/>
          </w:tcPr>
          <w:p w14:paraId="768EFF9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11.8%</w:t>
            </w:r>
          </w:p>
        </w:tc>
      </w:tr>
      <w:tr w:rsidR="00AA0A1E" w:rsidRPr="00AA0A1E" w14:paraId="4FF69DFD" w14:textId="77777777" w:rsidTr="00B16883">
        <w:trPr>
          <w:cantSplit/>
          <w:jc w:val="center"/>
        </w:trPr>
        <w:tc>
          <w:tcPr>
            <w:tcW w:w="0" w:type="auto"/>
            <w:shd w:val="clear" w:color="auto" w:fill="FFFFFF"/>
            <w:tcMar>
              <w:top w:w="0" w:type="dxa"/>
              <w:left w:w="0" w:type="dxa"/>
              <w:bottom w:w="0" w:type="dxa"/>
              <w:right w:w="0" w:type="dxa"/>
            </w:tcMar>
            <w:vAlign w:val="center"/>
          </w:tcPr>
          <w:p w14:paraId="4F413D3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0" w:type="auto"/>
            <w:shd w:val="clear" w:color="auto" w:fill="FFFFFF"/>
            <w:tcMar>
              <w:top w:w="0" w:type="dxa"/>
              <w:left w:w="0" w:type="dxa"/>
              <w:bottom w:w="0" w:type="dxa"/>
              <w:right w:w="0" w:type="dxa"/>
            </w:tcMar>
            <w:vAlign w:val="center"/>
          </w:tcPr>
          <w:p w14:paraId="14D61EE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Boreal White and Black Spruce</w:t>
            </w:r>
          </w:p>
        </w:tc>
        <w:tc>
          <w:tcPr>
            <w:tcW w:w="0" w:type="auto"/>
            <w:shd w:val="clear" w:color="auto" w:fill="FFFFFF"/>
            <w:tcMar>
              <w:top w:w="0" w:type="dxa"/>
              <w:left w:w="0" w:type="dxa"/>
              <w:bottom w:w="0" w:type="dxa"/>
              <w:right w:w="0" w:type="dxa"/>
            </w:tcMar>
            <w:vAlign w:val="center"/>
          </w:tcPr>
          <w:p w14:paraId="756B648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w:t>
            </w:r>
          </w:p>
        </w:tc>
        <w:tc>
          <w:tcPr>
            <w:tcW w:w="0" w:type="auto"/>
            <w:shd w:val="clear" w:color="auto" w:fill="FFFFFF"/>
            <w:tcMar>
              <w:top w:w="0" w:type="dxa"/>
              <w:left w:w="0" w:type="dxa"/>
              <w:bottom w:w="0" w:type="dxa"/>
              <w:right w:w="0" w:type="dxa"/>
            </w:tcMar>
            <w:vAlign w:val="center"/>
          </w:tcPr>
          <w:p w14:paraId="33FD1B4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16,404,142</w:t>
            </w:r>
          </w:p>
        </w:tc>
        <w:tc>
          <w:tcPr>
            <w:tcW w:w="0" w:type="auto"/>
            <w:shd w:val="clear" w:color="auto" w:fill="FFFFFF"/>
            <w:tcMar>
              <w:top w:w="0" w:type="dxa"/>
              <w:left w:w="0" w:type="dxa"/>
              <w:bottom w:w="0" w:type="dxa"/>
              <w:right w:w="0" w:type="dxa"/>
            </w:tcMar>
            <w:vAlign w:val="center"/>
          </w:tcPr>
          <w:p w14:paraId="100CA3D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8.6%</w:t>
            </w:r>
          </w:p>
        </w:tc>
      </w:tr>
      <w:tr w:rsidR="00AA0A1E" w:rsidRPr="00AA0A1E" w14:paraId="08512F7D" w14:textId="77777777" w:rsidTr="00B16883">
        <w:trPr>
          <w:cantSplit/>
          <w:jc w:val="center"/>
        </w:trPr>
        <w:tc>
          <w:tcPr>
            <w:tcW w:w="0" w:type="auto"/>
            <w:shd w:val="clear" w:color="auto" w:fill="FFFFFF"/>
            <w:tcMar>
              <w:top w:w="0" w:type="dxa"/>
              <w:left w:w="0" w:type="dxa"/>
              <w:bottom w:w="0" w:type="dxa"/>
              <w:right w:w="0" w:type="dxa"/>
            </w:tcMar>
            <w:vAlign w:val="center"/>
          </w:tcPr>
          <w:p w14:paraId="4317CAC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0" w:type="auto"/>
            <w:shd w:val="clear" w:color="auto" w:fill="FFFFFF"/>
            <w:tcMar>
              <w:top w:w="0" w:type="dxa"/>
              <w:left w:w="0" w:type="dxa"/>
              <w:bottom w:w="0" w:type="dxa"/>
              <w:right w:w="0" w:type="dxa"/>
            </w:tcMar>
            <w:vAlign w:val="center"/>
          </w:tcPr>
          <w:p w14:paraId="02CBF6C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Douglas-fir</w:t>
            </w:r>
          </w:p>
        </w:tc>
        <w:tc>
          <w:tcPr>
            <w:tcW w:w="0" w:type="auto"/>
            <w:shd w:val="clear" w:color="auto" w:fill="FFFFFF"/>
            <w:tcMar>
              <w:top w:w="0" w:type="dxa"/>
              <w:left w:w="0" w:type="dxa"/>
              <w:bottom w:w="0" w:type="dxa"/>
              <w:right w:w="0" w:type="dxa"/>
            </w:tcMar>
            <w:vAlign w:val="center"/>
          </w:tcPr>
          <w:p w14:paraId="65C74E7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14:paraId="2A1A1615"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251,232</w:t>
            </w:r>
          </w:p>
        </w:tc>
        <w:tc>
          <w:tcPr>
            <w:tcW w:w="0" w:type="auto"/>
            <w:shd w:val="clear" w:color="auto" w:fill="FFFFFF"/>
            <w:tcMar>
              <w:top w:w="0" w:type="dxa"/>
              <w:left w:w="0" w:type="dxa"/>
              <w:bottom w:w="0" w:type="dxa"/>
              <w:right w:w="0" w:type="dxa"/>
            </w:tcMar>
            <w:vAlign w:val="center"/>
          </w:tcPr>
          <w:p w14:paraId="45CDEEDB"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4.8%</w:t>
            </w:r>
          </w:p>
        </w:tc>
      </w:tr>
      <w:tr w:rsidR="00AA0A1E" w:rsidRPr="00AA0A1E" w14:paraId="6C1D483E" w14:textId="77777777" w:rsidTr="00B16883">
        <w:trPr>
          <w:cantSplit/>
          <w:jc w:val="center"/>
        </w:trPr>
        <w:tc>
          <w:tcPr>
            <w:tcW w:w="0" w:type="auto"/>
            <w:shd w:val="clear" w:color="auto" w:fill="FFFFFF"/>
            <w:tcMar>
              <w:top w:w="0" w:type="dxa"/>
              <w:left w:w="0" w:type="dxa"/>
              <w:bottom w:w="0" w:type="dxa"/>
              <w:right w:w="0" w:type="dxa"/>
            </w:tcMar>
            <w:vAlign w:val="center"/>
          </w:tcPr>
          <w:p w14:paraId="2D977F6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0" w:type="auto"/>
            <w:shd w:val="clear" w:color="auto" w:fill="FFFFFF"/>
            <w:tcMar>
              <w:top w:w="0" w:type="dxa"/>
              <w:left w:w="0" w:type="dxa"/>
              <w:bottom w:w="0" w:type="dxa"/>
              <w:right w:w="0" w:type="dxa"/>
            </w:tcMar>
            <w:vAlign w:val="center"/>
          </w:tcPr>
          <w:p w14:paraId="27FFD76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Mountain-heather Alpine</w:t>
            </w:r>
          </w:p>
        </w:tc>
        <w:tc>
          <w:tcPr>
            <w:tcW w:w="0" w:type="auto"/>
            <w:shd w:val="clear" w:color="auto" w:fill="FFFFFF"/>
            <w:tcMar>
              <w:top w:w="0" w:type="dxa"/>
              <w:left w:w="0" w:type="dxa"/>
              <w:bottom w:w="0" w:type="dxa"/>
              <w:right w:w="0" w:type="dxa"/>
            </w:tcMar>
            <w:vAlign w:val="center"/>
          </w:tcPr>
          <w:p w14:paraId="1CF778B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w:t>
            </w:r>
          </w:p>
        </w:tc>
        <w:tc>
          <w:tcPr>
            <w:tcW w:w="0" w:type="auto"/>
            <w:shd w:val="clear" w:color="auto" w:fill="FFFFFF"/>
            <w:tcMar>
              <w:top w:w="0" w:type="dxa"/>
              <w:left w:w="0" w:type="dxa"/>
              <w:bottom w:w="0" w:type="dxa"/>
              <w:right w:w="0" w:type="dxa"/>
            </w:tcMar>
            <w:vAlign w:val="center"/>
          </w:tcPr>
          <w:p w14:paraId="5CDEC65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3,574,039</w:t>
            </w:r>
          </w:p>
        </w:tc>
        <w:tc>
          <w:tcPr>
            <w:tcW w:w="0" w:type="auto"/>
            <w:shd w:val="clear" w:color="auto" w:fill="FFFFFF"/>
            <w:tcMar>
              <w:top w:w="0" w:type="dxa"/>
              <w:left w:w="0" w:type="dxa"/>
              <w:bottom w:w="0" w:type="dxa"/>
              <w:right w:w="0" w:type="dxa"/>
            </w:tcMar>
            <w:vAlign w:val="center"/>
          </w:tcPr>
          <w:p w14:paraId="696BEAD8"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17.9%</w:t>
            </w:r>
          </w:p>
        </w:tc>
      </w:tr>
      <w:tr w:rsidR="00AA0A1E" w:rsidRPr="00AA0A1E" w14:paraId="02BC3A58" w14:textId="77777777" w:rsidTr="00B16883">
        <w:trPr>
          <w:cantSplit/>
          <w:jc w:val="center"/>
        </w:trPr>
        <w:tc>
          <w:tcPr>
            <w:tcW w:w="0" w:type="auto"/>
            <w:shd w:val="clear" w:color="auto" w:fill="FFFFFF"/>
            <w:tcMar>
              <w:top w:w="0" w:type="dxa"/>
              <w:left w:w="0" w:type="dxa"/>
              <w:bottom w:w="0" w:type="dxa"/>
              <w:right w:w="0" w:type="dxa"/>
            </w:tcMar>
            <w:vAlign w:val="center"/>
          </w:tcPr>
          <w:p w14:paraId="3A69625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0" w:type="auto"/>
            <w:shd w:val="clear" w:color="auto" w:fill="FFFFFF"/>
            <w:tcMar>
              <w:top w:w="0" w:type="dxa"/>
              <w:left w:w="0" w:type="dxa"/>
              <w:bottom w:w="0" w:type="dxa"/>
              <w:right w:w="0" w:type="dxa"/>
            </w:tcMar>
            <w:vAlign w:val="center"/>
          </w:tcPr>
          <w:p w14:paraId="77ED979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Coastal Western Hemlock</w:t>
            </w:r>
          </w:p>
        </w:tc>
        <w:tc>
          <w:tcPr>
            <w:tcW w:w="0" w:type="auto"/>
            <w:shd w:val="clear" w:color="auto" w:fill="FFFFFF"/>
            <w:tcMar>
              <w:top w:w="0" w:type="dxa"/>
              <w:left w:w="0" w:type="dxa"/>
              <w:bottom w:w="0" w:type="dxa"/>
              <w:right w:w="0" w:type="dxa"/>
            </w:tcMar>
            <w:vAlign w:val="center"/>
          </w:tcPr>
          <w:p w14:paraId="70DC5CD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w:t>
            </w:r>
          </w:p>
        </w:tc>
        <w:tc>
          <w:tcPr>
            <w:tcW w:w="0" w:type="auto"/>
            <w:shd w:val="clear" w:color="auto" w:fill="FFFFFF"/>
            <w:tcMar>
              <w:top w:w="0" w:type="dxa"/>
              <w:left w:w="0" w:type="dxa"/>
              <w:bottom w:w="0" w:type="dxa"/>
              <w:right w:w="0" w:type="dxa"/>
            </w:tcMar>
            <w:vAlign w:val="center"/>
          </w:tcPr>
          <w:p w14:paraId="50E32CF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10,795,067</w:t>
            </w:r>
          </w:p>
        </w:tc>
        <w:tc>
          <w:tcPr>
            <w:tcW w:w="0" w:type="auto"/>
            <w:shd w:val="clear" w:color="auto" w:fill="FFFFFF"/>
            <w:tcMar>
              <w:top w:w="0" w:type="dxa"/>
              <w:left w:w="0" w:type="dxa"/>
              <w:bottom w:w="0" w:type="dxa"/>
              <w:right w:w="0" w:type="dxa"/>
            </w:tcMar>
            <w:vAlign w:val="center"/>
          </w:tcPr>
          <w:p w14:paraId="3641508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19.5%</w:t>
            </w:r>
          </w:p>
        </w:tc>
      </w:tr>
      <w:tr w:rsidR="00AA0A1E" w:rsidRPr="00AA0A1E" w14:paraId="4A84BFCC" w14:textId="77777777" w:rsidTr="00B16883">
        <w:trPr>
          <w:cantSplit/>
          <w:jc w:val="center"/>
        </w:trPr>
        <w:tc>
          <w:tcPr>
            <w:tcW w:w="0" w:type="auto"/>
            <w:shd w:val="clear" w:color="auto" w:fill="FFFFFF"/>
            <w:tcMar>
              <w:top w:w="0" w:type="dxa"/>
              <w:left w:w="0" w:type="dxa"/>
              <w:bottom w:w="0" w:type="dxa"/>
              <w:right w:w="0" w:type="dxa"/>
            </w:tcMar>
            <w:vAlign w:val="center"/>
          </w:tcPr>
          <w:p w14:paraId="0A1704E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0" w:type="auto"/>
            <w:shd w:val="clear" w:color="auto" w:fill="FFFFFF"/>
            <w:tcMar>
              <w:top w:w="0" w:type="dxa"/>
              <w:left w:w="0" w:type="dxa"/>
              <w:bottom w:w="0" w:type="dxa"/>
              <w:right w:w="0" w:type="dxa"/>
            </w:tcMar>
            <w:vAlign w:val="center"/>
          </w:tcPr>
          <w:p w14:paraId="30230D7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Engelmann Spruce -- Subalpine Fir</w:t>
            </w:r>
          </w:p>
        </w:tc>
        <w:tc>
          <w:tcPr>
            <w:tcW w:w="0" w:type="auto"/>
            <w:shd w:val="clear" w:color="auto" w:fill="FFFFFF"/>
            <w:tcMar>
              <w:top w:w="0" w:type="dxa"/>
              <w:left w:w="0" w:type="dxa"/>
              <w:bottom w:w="0" w:type="dxa"/>
              <w:right w:w="0" w:type="dxa"/>
            </w:tcMar>
            <w:vAlign w:val="center"/>
          </w:tcPr>
          <w:p w14:paraId="4BC7B9D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43</w:t>
            </w:r>
          </w:p>
        </w:tc>
        <w:tc>
          <w:tcPr>
            <w:tcW w:w="0" w:type="auto"/>
            <w:shd w:val="clear" w:color="auto" w:fill="FFFFFF"/>
            <w:tcMar>
              <w:top w:w="0" w:type="dxa"/>
              <w:left w:w="0" w:type="dxa"/>
              <w:bottom w:w="0" w:type="dxa"/>
              <w:right w:w="0" w:type="dxa"/>
            </w:tcMar>
            <w:vAlign w:val="center"/>
          </w:tcPr>
          <w:p w14:paraId="4831BCE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17,465,113</w:t>
            </w:r>
          </w:p>
        </w:tc>
        <w:tc>
          <w:tcPr>
            <w:tcW w:w="0" w:type="auto"/>
            <w:shd w:val="clear" w:color="auto" w:fill="FFFFFF"/>
            <w:tcMar>
              <w:top w:w="0" w:type="dxa"/>
              <w:left w:w="0" w:type="dxa"/>
              <w:bottom w:w="0" w:type="dxa"/>
              <w:right w:w="0" w:type="dxa"/>
            </w:tcMar>
            <w:vAlign w:val="center"/>
          </w:tcPr>
          <w:p w14:paraId="372967E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17.8%</w:t>
            </w:r>
          </w:p>
        </w:tc>
      </w:tr>
      <w:tr w:rsidR="00AA0A1E" w:rsidRPr="00AA0A1E" w14:paraId="2F66E89F" w14:textId="77777777" w:rsidTr="00B16883">
        <w:trPr>
          <w:cantSplit/>
          <w:jc w:val="center"/>
        </w:trPr>
        <w:tc>
          <w:tcPr>
            <w:tcW w:w="0" w:type="auto"/>
            <w:shd w:val="clear" w:color="auto" w:fill="FFFFFF"/>
            <w:tcMar>
              <w:top w:w="0" w:type="dxa"/>
              <w:left w:w="0" w:type="dxa"/>
              <w:bottom w:w="0" w:type="dxa"/>
              <w:right w:w="0" w:type="dxa"/>
            </w:tcMar>
            <w:vAlign w:val="center"/>
          </w:tcPr>
          <w:p w14:paraId="61BEC0A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0" w:type="auto"/>
            <w:shd w:val="clear" w:color="auto" w:fill="FFFFFF"/>
            <w:tcMar>
              <w:top w:w="0" w:type="dxa"/>
              <w:left w:w="0" w:type="dxa"/>
              <w:bottom w:w="0" w:type="dxa"/>
              <w:right w:w="0" w:type="dxa"/>
            </w:tcMar>
            <w:vAlign w:val="center"/>
          </w:tcPr>
          <w:p w14:paraId="6DF10AA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Cedar -- Hemlock</w:t>
            </w:r>
          </w:p>
        </w:tc>
        <w:tc>
          <w:tcPr>
            <w:tcW w:w="0" w:type="auto"/>
            <w:shd w:val="clear" w:color="auto" w:fill="FFFFFF"/>
            <w:tcMar>
              <w:top w:w="0" w:type="dxa"/>
              <w:left w:w="0" w:type="dxa"/>
              <w:bottom w:w="0" w:type="dxa"/>
              <w:right w:w="0" w:type="dxa"/>
            </w:tcMar>
            <w:vAlign w:val="center"/>
          </w:tcPr>
          <w:p w14:paraId="53326F8D"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14:paraId="50EE47C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5,538,842</w:t>
            </w:r>
          </w:p>
        </w:tc>
        <w:tc>
          <w:tcPr>
            <w:tcW w:w="0" w:type="auto"/>
            <w:shd w:val="clear" w:color="auto" w:fill="FFFFFF"/>
            <w:tcMar>
              <w:top w:w="0" w:type="dxa"/>
              <w:left w:w="0" w:type="dxa"/>
              <w:bottom w:w="0" w:type="dxa"/>
              <w:right w:w="0" w:type="dxa"/>
            </w:tcMar>
            <w:vAlign w:val="center"/>
          </w:tcPr>
          <w:p w14:paraId="60441859"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10.2%</w:t>
            </w:r>
          </w:p>
        </w:tc>
      </w:tr>
      <w:tr w:rsidR="00AA0A1E" w:rsidRPr="00AA0A1E" w14:paraId="7ADBF577" w14:textId="77777777" w:rsidTr="00B16883">
        <w:trPr>
          <w:cantSplit/>
          <w:jc w:val="center"/>
        </w:trPr>
        <w:tc>
          <w:tcPr>
            <w:tcW w:w="0" w:type="auto"/>
            <w:shd w:val="clear" w:color="auto" w:fill="FFFFFF"/>
            <w:tcMar>
              <w:top w:w="0" w:type="dxa"/>
              <w:left w:w="0" w:type="dxa"/>
              <w:bottom w:w="0" w:type="dxa"/>
              <w:right w:w="0" w:type="dxa"/>
            </w:tcMar>
            <w:vAlign w:val="center"/>
          </w:tcPr>
          <w:p w14:paraId="19F6F0E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0" w:type="auto"/>
            <w:shd w:val="clear" w:color="auto" w:fill="FFFFFF"/>
            <w:tcMar>
              <w:top w:w="0" w:type="dxa"/>
              <w:left w:w="0" w:type="dxa"/>
              <w:bottom w:w="0" w:type="dxa"/>
              <w:right w:w="0" w:type="dxa"/>
            </w:tcMar>
            <w:vAlign w:val="center"/>
          </w:tcPr>
          <w:p w14:paraId="3183CEC4"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Douglas-fir</w:t>
            </w:r>
          </w:p>
        </w:tc>
        <w:tc>
          <w:tcPr>
            <w:tcW w:w="0" w:type="auto"/>
            <w:shd w:val="clear" w:color="auto" w:fill="FFFFFF"/>
            <w:tcMar>
              <w:top w:w="0" w:type="dxa"/>
              <w:left w:w="0" w:type="dxa"/>
              <w:bottom w:w="0" w:type="dxa"/>
              <w:right w:w="0" w:type="dxa"/>
            </w:tcMar>
            <w:vAlign w:val="center"/>
          </w:tcPr>
          <w:p w14:paraId="28A005A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w:t>
            </w:r>
          </w:p>
        </w:tc>
        <w:tc>
          <w:tcPr>
            <w:tcW w:w="0" w:type="auto"/>
            <w:shd w:val="clear" w:color="auto" w:fill="FFFFFF"/>
            <w:tcMar>
              <w:top w:w="0" w:type="dxa"/>
              <w:left w:w="0" w:type="dxa"/>
              <w:bottom w:w="0" w:type="dxa"/>
              <w:right w:w="0" w:type="dxa"/>
            </w:tcMar>
            <w:vAlign w:val="center"/>
          </w:tcPr>
          <w:p w14:paraId="1E069AD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4,488,085</w:t>
            </w:r>
          </w:p>
        </w:tc>
        <w:tc>
          <w:tcPr>
            <w:tcW w:w="0" w:type="auto"/>
            <w:shd w:val="clear" w:color="auto" w:fill="FFFFFF"/>
            <w:tcMar>
              <w:top w:w="0" w:type="dxa"/>
              <w:left w:w="0" w:type="dxa"/>
              <w:bottom w:w="0" w:type="dxa"/>
              <w:right w:w="0" w:type="dxa"/>
            </w:tcMar>
            <w:vAlign w:val="center"/>
          </w:tcPr>
          <w:p w14:paraId="7E6EC72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5.9%</w:t>
            </w:r>
          </w:p>
        </w:tc>
      </w:tr>
      <w:tr w:rsidR="00AA0A1E" w:rsidRPr="00AA0A1E" w14:paraId="3AA177E6" w14:textId="77777777" w:rsidTr="00B16883">
        <w:trPr>
          <w:cantSplit/>
          <w:jc w:val="center"/>
        </w:trPr>
        <w:tc>
          <w:tcPr>
            <w:tcW w:w="0" w:type="auto"/>
            <w:shd w:val="clear" w:color="auto" w:fill="FFFFFF"/>
            <w:tcMar>
              <w:top w:w="0" w:type="dxa"/>
              <w:left w:w="0" w:type="dxa"/>
              <w:bottom w:w="0" w:type="dxa"/>
              <w:right w:w="0" w:type="dxa"/>
            </w:tcMar>
            <w:vAlign w:val="center"/>
          </w:tcPr>
          <w:p w14:paraId="6364DAA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0" w:type="auto"/>
            <w:shd w:val="clear" w:color="auto" w:fill="FFFFFF"/>
            <w:tcMar>
              <w:top w:w="0" w:type="dxa"/>
              <w:left w:w="0" w:type="dxa"/>
              <w:bottom w:w="0" w:type="dxa"/>
              <w:right w:w="0" w:type="dxa"/>
            </w:tcMar>
            <w:vAlign w:val="center"/>
          </w:tcPr>
          <w:p w14:paraId="2F242AD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Interior Mountain-heather Alpine</w:t>
            </w:r>
          </w:p>
        </w:tc>
        <w:tc>
          <w:tcPr>
            <w:tcW w:w="0" w:type="auto"/>
            <w:shd w:val="clear" w:color="auto" w:fill="FFFFFF"/>
            <w:tcMar>
              <w:top w:w="0" w:type="dxa"/>
              <w:left w:w="0" w:type="dxa"/>
              <w:bottom w:w="0" w:type="dxa"/>
              <w:right w:w="0" w:type="dxa"/>
            </w:tcMar>
            <w:vAlign w:val="center"/>
          </w:tcPr>
          <w:p w14:paraId="198BE6C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w:t>
            </w:r>
          </w:p>
        </w:tc>
        <w:tc>
          <w:tcPr>
            <w:tcW w:w="0" w:type="auto"/>
            <w:shd w:val="clear" w:color="auto" w:fill="FFFFFF"/>
            <w:tcMar>
              <w:top w:w="0" w:type="dxa"/>
              <w:left w:w="0" w:type="dxa"/>
              <w:bottom w:w="0" w:type="dxa"/>
              <w:right w:w="0" w:type="dxa"/>
            </w:tcMar>
            <w:vAlign w:val="center"/>
          </w:tcPr>
          <w:p w14:paraId="2721190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1,257,949</w:t>
            </w:r>
          </w:p>
        </w:tc>
        <w:tc>
          <w:tcPr>
            <w:tcW w:w="0" w:type="auto"/>
            <w:shd w:val="clear" w:color="auto" w:fill="FFFFFF"/>
            <w:tcMar>
              <w:top w:w="0" w:type="dxa"/>
              <w:left w:w="0" w:type="dxa"/>
              <w:bottom w:w="0" w:type="dxa"/>
              <w:right w:w="0" w:type="dxa"/>
            </w:tcMar>
            <w:vAlign w:val="center"/>
          </w:tcPr>
          <w:p w14:paraId="3BC97530"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29.2%</w:t>
            </w:r>
          </w:p>
        </w:tc>
      </w:tr>
      <w:tr w:rsidR="00AA0A1E" w:rsidRPr="00AA0A1E" w14:paraId="566A412A" w14:textId="77777777" w:rsidTr="00B16883">
        <w:trPr>
          <w:cantSplit/>
          <w:jc w:val="center"/>
        </w:trPr>
        <w:tc>
          <w:tcPr>
            <w:tcW w:w="0" w:type="auto"/>
            <w:shd w:val="clear" w:color="auto" w:fill="FFFFFF"/>
            <w:tcMar>
              <w:top w:w="0" w:type="dxa"/>
              <w:left w:w="0" w:type="dxa"/>
              <w:bottom w:w="0" w:type="dxa"/>
              <w:right w:w="0" w:type="dxa"/>
            </w:tcMar>
            <w:vAlign w:val="center"/>
          </w:tcPr>
          <w:p w14:paraId="5F8174A4"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MH</w:t>
            </w:r>
          </w:p>
        </w:tc>
        <w:tc>
          <w:tcPr>
            <w:tcW w:w="0" w:type="auto"/>
            <w:shd w:val="clear" w:color="auto" w:fill="FFFFFF"/>
            <w:tcMar>
              <w:top w:w="0" w:type="dxa"/>
              <w:left w:w="0" w:type="dxa"/>
              <w:bottom w:w="0" w:type="dxa"/>
              <w:right w:w="0" w:type="dxa"/>
            </w:tcMar>
            <w:vAlign w:val="center"/>
          </w:tcPr>
          <w:p w14:paraId="0464995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Mountain Hemlock</w:t>
            </w:r>
          </w:p>
        </w:tc>
        <w:tc>
          <w:tcPr>
            <w:tcW w:w="0" w:type="auto"/>
            <w:shd w:val="clear" w:color="auto" w:fill="FFFFFF"/>
            <w:tcMar>
              <w:top w:w="0" w:type="dxa"/>
              <w:left w:w="0" w:type="dxa"/>
              <w:bottom w:w="0" w:type="dxa"/>
              <w:right w:w="0" w:type="dxa"/>
            </w:tcMar>
            <w:vAlign w:val="center"/>
          </w:tcPr>
          <w:p w14:paraId="225C39D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shd w:val="clear" w:color="auto" w:fill="FFFFFF"/>
            <w:tcMar>
              <w:top w:w="0" w:type="dxa"/>
              <w:left w:w="0" w:type="dxa"/>
              <w:bottom w:w="0" w:type="dxa"/>
              <w:right w:w="0" w:type="dxa"/>
            </w:tcMar>
            <w:vAlign w:val="center"/>
          </w:tcPr>
          <w:p w14:paraId="4723914C"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4,059,301</w:t>
            </w:r>
          </w:p>
        </w:tc>
        <w:tc>
          <w:tcPr>
            <w:tcW w:w="0" w:type="auto"/>
            <w:shd w:val="clear" w:color="auto" w:fill="FFFFFF"/>
            <w:tcMar>
              <w:top w:w="0" w:type="dxa"/>
              <w:left w:w="0" w:type="dxa"/>
              <w:bottom w:w="0" w:type="dxa"/>
              <w:right w:w="0" w:type="dxa"/>
            </w:tcMar>
            <w:vAlign w:val="center"/>
          </w:tcPr>
          <w:p w14:paraId="3A89E02F"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19.8%</w:t>
            </w:r>
          </w:p>
        </w:tc>
      </w:tr>
      <w:tr w:rsidR="00AA0A1E" w:rsidRPr="00AA0A1E" w14:paraId="2FB65B60" w14:textId="77777777" w:rsidTr="00B16883">
        <w:trPr>
          <w:cantSplit/>
          <w:jc w:val="center"/>
        </w:trPr>
        <w:tc>
          <w:tcPr>
            <w:tcW w:w="0" w:type="auto"/>
            <w:shd w:val="clear" w:color="auto" w:fill="FFFFFF"/>
            <w:tcMar>
              <w:top w:w="0" w:type="dxa"/>
              <w:left w:w="0" w:type="dxa"/>
              <w:bottom w:w="0" w:type="dxa"/>
              <w:right w:w="0" w:type="dxa"/>
            </w:tcMar>
            <w:vAlign w:val="center"/>
          </w:tcPr>
          <w:p w14:paraId="4552DD25"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MS</w:t>
            </w:r>
          </w:p>
        </w:tc>
        <w:tc>
          <w:tcPr>
            <w:tcW w:w="0" w:type="auto"/>
            <w:shd w:val="clear" w:color="auto" w:fill="FFFFFF"/>
            <w:tcMar>
              <w:top w:w="0" w:type="dxa"/>
              <w:left w:w="0" w:type="dxa"/>
              <w:bottom w:w="0" w:type="dxa"/>
              <w:right w:w="0" w:type="dxa"/>
            </w:tcMar>
            <w:vAlign w:val="center"/>
          </w:tcPr>
          <w:p w14:paraId="16FABC1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Montane Spruce</w:t>
            </w:r>
          </w:p>
        </w:tc>
        <w:tc>
          <w:tcPr>
            <w:tcW w:w="0" w:type="auto"/>
            <w:shd w:val="clear" w:color="auto" w:fill="FFFFFF"/>
            <w:tcMar>
              <w:top w:w="0" w:type="dxa"/>
              <w:left w:w="0" w:type="dxa"/>
              <w:bottom w:w="0" w:type="dxa"/>
              <w:right w:w="0" w:type="dxa"/>
            </w:tcMar>
            <w:vAlign w:val="center"/>
          </w:tcPr>
          <w:p w14:paraId="2C0DBA09"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w:t>
            </w:r>
          </w:p>
        </w:tc>
        <w:tc>
          <w:tcPr>
            <w:tcW w:w="0" w:type="auto"/>
            <w:shd w:val="clear" w:color="auto" w:fill="FFFFFF"/>
            <w:tcMar>
              <w:top w:w="0" w:type="dxa"/>
              <w:left w:w="0" w:type="dxa"/>
              <w:bottom w:w="0" w:type="dxa"/>
              <w:right w:w="0" w:type="dxa"/>
            </w:tcMar>
            <w:vAlign w:val="center"/>
          </w:tcPr>
          <w:p w14:paraId="25A6A74A"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2,863,394</w:t>
            </w:r>
          </w:p>
        </w:tc>
        <w:tc>
          <w:tcPr>
            <w:tcW w:w="0" w:type="auto"/>
            <w:shd w:val="clear" w:color="auto" w:fill="FFFFFF"/>
            <w:tcMar>
              <w:top w:w="0" w:type="dxa"/>
              <w:left w:w="0" w:type="dxa"/>
              <w:bottom w:w="0" w:type="dxa"/>
              <w:right w:w="0" w:type="dxa"/>
            </w:tcMar>
            <w:vAlign w:val="center"/>
          </w:tcPr>
          <w:p w14:paraId="056C885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9.4%</w:t>
            </w:r>
          </w:p>
        </w:tc>
      </w:tr>
      <w:tr w:rsidR="00AA0A1E" w:rsidRPr="00AA0A1E" w14:paraId="09427DD3" w14:textId="77777777" w:rsidTr="00B16883">
        <w:trPr>
          <w:cantSplit/>
          <w:jc w:val="center"/>
        </w:trPr>
        <w:tc>
          <w:tcPr>
            <w:tcW w:w="0" w:type="auto"/>
            <w:shd w:val="clear" w:color="auto" w:fill="FFFFFF"/>
            <w:tcMar>
              <w:top w:w="0" w:type="dxa"/>
              <w:left w:w="0" w:type="dxa"/>
              <w:bottom w:w="0" w:type="dxa"/>
              <w:right w:w="0" w:type="dxa"/>
            </w:tcMar>
            <w:vAlign w:val="center"/>
          </w:tcPr>
          <w:p w14:paraId="01DC4473"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PP</w:t>
            </w:r>
          </w:p>
        </w:tc>
        <w:tc>
          <w:tcPr>
            <w:tcW w:w="0" w:type="auto"/>
            <w:shd w:val="clear" w:color="auto" w:fill="FFFFFF"/>
            <w:tcMar>
              <w:top w:w="0" w:type="dxa"/>
              <w:left w:w="0" w:type="dxa"/>
              <w:bottom w:w="0" w:type="dxa"/>
              <w:right w:w="0" w:type="dxa"/>
            </w:tcMar>
            <w:vAlign w:val="center"/>
          </w:tcPr>
          <w:p w14:paraId="7A3AA9B2"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Ponderosa Pine</w:t>
            </w:r>
          </w:p>
        </w:tc>
        <w:tc>
          <w:tcPr>
            <w:tcW w:w="0" w:type="auto"/>
            <w:shd w:val="clear" w:color="auto" w:fill="FFFFFF"/>
            <w:tcMar>
              <w:top w:w="0" w:type="dxa"/>
              <w:left w:w="0" w:type="dxa"/>
              <w:bottom w:w="0" w:type="dxa"/>
              <w:right w:w="0" w:type="dxa"/>
            </w:tcMar>
            <w:vAlign w:val="center"/>
          </w:tcPr>
          <w:p w14:paraId="378CFB2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w:t>
            </w:r>
          </w:p>
        </w:tc>
        <w:tc>
          <w:tcPr>
            <w:tcW w:w="0" w:type="auto"/>
            <w:shd w:val="clear" w:color="auto" w:fill="FFFFFF"/>
            <w:tcMar>
              <w:top w:w="0" w:type="dxa"/>
              <w:left w:w="0" w:type="dxa"/>
              <w:bottom w:w="0" w:type="dxa"/>
              <w:right w:w="0" w:type="dxa"/>
            </w:tcMar>
            <w:vAlign w:val="center"/>
          </w:tcPr>
          <w:p w14:paraId="368C6196"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294,985</w:t>
            </w:r>
          </w:p>
        </w:tc>
        <w:tc>
          <w:tcPr>
            <w:tcW w:w="0" w:type="auto"/>
            <w:shd w:val="clear" w:color="auto" w:fill="FFFFFF"/>
            <w:tcMar>
              <w:top w:w="0" w:type="dxa"/>
              <w:left w:w="0" w:type="dxa"/>
              <w:bottom w:w="0" w:type="dxa"/>
              <w:right w:w="0" w:type="dxa"/>
            </w:tcMar>
            <w:vAlign w:val="center"/>
          </w:tcPr>
          <w:p w14:paraId="42887D7A"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7.1%</w:t>
            </w:r>
          </w:p>
        </w:tc>
      </w:tr>
      <w:tr w:rsidR="00AA0A1E" w:rsidRPr="00AA0A1E" w14:paraId="084353C3" w14:textId="77777777" w:rsidTr="00B16883">
        <w:trPr>
          <w:cantSplit/>
          <w:jc w:val="center"/>
        </w:trPr>
        <w:tc>
          <w:tcPr>
            <w:tcW w:w="0" w:type="auto"/>
            <w:shd w:val="clear" w:color="auto" w:fill="FFFFFF"/>
            <w:tcMar>
              <w:top w:w="0" w:type="dxa"/>
              <w:left w:w="0" w:type="dxa"/>
              <w:bottom w:w="0" w:type="dxa"/>
              <w:right w:w="0" w:type="dxa"/>
            </w:tcMar>
            <w:vAlign w:val="center"/>
          </w:tcPr>
          <w:p w14:paraId="56E1CC9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0" w:type="auto"/>
            <w:shd w:val="clear" w:color="auto" w:fill="FFFFFF"/>
            <w:tcMar>
              <w:top w:w="0" w:type="dxa"/>
              <w:left w:w="0" w:type="dxa"/>
              <w:bottom w:w="0" w:type="dxa"/>
              <w:right w:w="0" w:type="dxa"/>
            </w:tcMar>
            <w:vAlign w:val="center"/>
          </w:tcPr>
          <w:p w14:paraId="2F727487"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Pine -- Spruce</w:t>
            </w:r>
          </w:p>
        </w:tc>
        <w:tc>
          <w:tcPr>
            <w:tcW w:w="0" w:type="auto"/>
            <w:shd w:val="clear" w:color="auto" w:fill="FFFFFF"/>
            <w:tcMar>
              <w:top w:w="0" w:type="dxa"/>
              <w:left w:w="0" w:type="dxa"/>
              <w:bottom w:w="0" w:type="dxa"/>
              <w:right w:w="0" w:type="dxa"/>
            </w:tcMar>
            <w:vAlign w:val="center"/>
          </w:tcPr>
          <w:p w14:paraId="54ED374F"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4</w:t>
            </w:r>
          </w:p>
        </w:tc>
        <w:tc>
          <w:tcPr>
            <w:tcW w:w="0" w:type="auto"/>
            <w:shd w:val="clear" w:color="auto" w:fill="FFFFFF"/>
            <w:tcMar>
              <w:top w:w="0" w:type="dxa"/>
              <w:left w:w="0" w:type="dxa"/>
              <w:bottom w:w="0" w:type="dxa"/>
              <w:right w:w="0" w:type="dxa"/>
            </w:tcMar>
            <w:vAlign w:val="center"/>
          </w:tcPr>
          <w:p w14:paraId="2B6FAA7E"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2,265,365</w:t>
            </w:r>
          </w:p>
        </w:tc>
        <w:tc>
          <w:tcPr>
            <w:tcW w:w="0" w:type="auto"/>
            <w:shd w:val="clear" w:color="auto" w:fill="FFFFFF"/>
            <w:tcMar>
              <w:top w:w="0" w:type="dxa"/>
              <w:left w:w="0" w:type="dxa"/>
              <w:bottom w:w="0" w:type="dxa"/>
              <w:right w:w="0" w:type="dxa"/>
            </w:tcMar>
            <w:vAlign w:val="center"/>
          </w:tcPr>
          <w:p w14:paraId="75EC609D"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9.5%</w:t>
            </w:r>
          </w:p>
        </w:tc>
      </w:tr>
      <w:tr w:rsidR="00AA0A1E" w:rsidRPr="00AA0A1E" w14:paraId="444DC7F3" w14:textId="77777777" w:rsidTr="00B16883">
        <w:trPr>
          <w:cantSplit/>
          <w:jc w:val="center"/>
        </w:trPr>
        <w:tc>
          <w:tcPr>
            <w:tcW w:w="0" w:type="auto"/>
            <w:shd w:val="clear" w:color="auto" w:fill="FFFFFF"/>
            <w:tcMar>
              <w:top w:w="0" w:type="dxa"/>
              <w:left w:w="0" w:type="dxa"/>
              <w:bottom w:w="0" w:type="dxa"/>
              <w:right w:w="0" w:type="dxa"/>
            </w:tcMar>
            <w:vAlign w:val="center"/>
          </w:tcPr>
          <w:p w14:paraId="19F10289"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0" w:type="auto"/>
            <w:shd w:val="clear" w:color="auto" w:fill="FFFFFF"/>
            <w:tcMar>
              <w:top w:w="0" w:type="dxa"/>
              <w:left w:w="0" w:type="dxa"/>
              <w:bottom w:w="0" w:type="dxa"/>
              <w:right w:w="0" w:type="dxa"/>
            </w:tcMar>
            <w:vAlign w:val="center"/>
          </w:tcPr>
          <w:p w14:paraId="4DFAF911"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Sub-Boreal Spruce</w:t>
            </w:r>
          </w:p>
        </w:tc>
        <w:tc>
          <w:tcPr>
            <w:tcW w:w="0" w:type="auto"/>
            <w:shd w:val="clear" w:color="auto" w:fill="FFFFFF"/>
            <w:tcMar>
              <w:top w:w="0" w:type="dxa"/>
              <w:left w:w="0" w:type="dxa"/>
              <w:bottom w:w="0" w:type="dxa"/>
              <w:right w:w="0" w:type="dxa"/>
            </w:tcMar>
            <w:vAlign w:val="center"/>
          </w:tcPr>
          <w:p w14:paraId="3031DCF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11</w:t>
            </w:r>
          </w:p>
        </w:tc>
        <w:tc>
          <w:tcPr>
            <w:tcW w:w="0" w:type="auto"/>
            <w:shd w:val="clear" w:color="auto" w:fill="FFFFFF"/>
            <w:tcMar>
              <w:top w:w="0" w:type="dxa"/>
              <w:left w:w="0" w:type="dxa"/>
              <w:bottom w:w="0" w:type="dxa"/>
              <w:right w:w="0" w:type="dxa"/>
            </w:tcMar>
            <w:vAlign w:val="center"/>
          </w:tcPr>
          <w:p w14:paraId="03F6B6C4"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10,337,497</w:t>
            </w:r>
          </w:p>
        </w:tc>
        <w:tc>
          <w:tcPr>
            <w:tcW w:w="0" w:type="auto"/>
            <w:shd w:val="clear" w:color="auto" w:fill="FFFFFF"/>
            <w:tcMar>
              <w:top w:w="0" w:type="dxa"/>
              <w:left w:w="0" w:type="dxa"/>
              <w:bottom w:w="0" w:type="dxa"/>
              <w:right w:w="0" w:type="dxa"/>
            </w:tcMar>
            <w:vAlign w:val="center"/>
          </w:tcPr>
          <w:p w14:paraId="2ACE382C"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6.7%</w:t>
            </w:r>
          </w:p>
        </w:tc>
      </w:tr>
      <w:tr w:rsidR="00AA0A1E" w:rsidRPr="00AA0A1E" w14:paraId="04FF6A12" w14:textId="77777777" w:rsidTr="00B16883">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6FC988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0" w:type="auto"/>
            <w:tcBorders>
              <w:bottom w:val="single" w:sz="16" w:space="0" w:color="666666"/>
            </w:tcBorders>
            <w:shd w:val="clear" w:color="auto" w:fill="FFFFFF"/>
            <w:tcMar>
              <w:top w:w="0" w:type="dxa"/>
              <w:left w:w="0" w:type="dxa"/>
              <w:bottom w:w="0" w:type="dxa"/>
              <w:right w:w="0" w:type="dxa"/>
            </w:tcMar>
            <w:vAlign w:val="center"/>
          </w:tcPr>
          <w:p w14:paraId="53757346"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Spruce -- Willow -- Birch</w:t>
            </w:r>
          </w:p>
        </w:tc>
        <w:tc>
          <w:tcPr>
            <w:tcW w:w="0" w:type="auto"/>
            <w:tcBorders>
              <w:bottom w:val="single" w:sz="16" w:space="0" w:color="666666"/>
            </w:tcBorders>
            <w:shd w:val="clear" w:color="auto" w:fill="FFFFFF"/>
            <w:tcMar>
              <w:top w:w="0" w:type="dxa"/>
              <w:left w:w="0" w:type="dxa"/>
              <w:bottom w:w="0" w:type="dxa"/>
              <w:right w:w="0" w:type="dxa"/>
            </w:tcMar>
            <w:vAlign w:val="center"/>
          </w:tcPr>
          <w:p w14:paraId="5BD42FA7"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6</w:t>
            </w:r>
          </w:p>
        </w:tc>
        <w:tc>
          <w:tcPr>
            <w:tcW w:w="0" w:type="auto"/>
            <w:tcBorders>
              <w:bottom w:val="single" w:sz="16" w:space="0" w:color="666666"/>
            </w:tcBorders>
            <w:shd w:val="clear" w:color="auto" w:fill="FFFFFF"/>
            <w:tcMar>
              <w:top w:w="0" w:type="dxa"/>
              <w:left w:w="0" w:type="dxa"/>
              <w:bottom w:w="0" w:type="dxa"/>
              <w:right w:w="0" w:type="dxa"/>
            </w:tcMar>
            <w:vAlign w:val="center"/>
          </w:tcPr>
          <w:p w14:paraId="7634F0BB" w14:textId="77777777" w:rsidR="00AA0A1E" w:rsidRPr="00AA0A1E" w:rsidRDefault="00AA0A1E" w:rsidP="00B16883">
            <w:pPr>
              <w:spacing w:before="100" w:after="100"/>
              <w:ind w:left="100" w:right="100"/>
              <w:jc w:val="right"/>
              <w:rPr>
                <w:rFonts w:ascii="Times New Roman" w:hAnsi="Times New Roman" w:cs="Times New Roman"/>
              </w:rPr>
            </w:pPr>
            <w:r w:rsidRPr="00AA0A1E">
              <w:rPr>
                <w:rFonts w:ascii="Times New Roman" w:eastAsia="Arial" w:hAnsi="Times New Roman" w:cs="Times New Roman"/>
                <w:color w:val="000000"/>
                <w:sz w:val="22"/>
                <w:szCs w:val="22"/>
              </w:rPr>
              <w:t>8,655,855</w:t>
            </w:r>
          </w:p>
        </w:tc>
        <w:tc>
          <w:tcPr>
            <w:tcW w:w="0" w:type="auto"/>
            <w:tcBorders>
              <w:bottom w:val="single" w:sz="16" w:space="0" w:color="666666"/>
            </w:tcBorders>
            <w:shd w:val="clear" w:color="auto" w:fill="FFFFFF"/>
            <w:tcMar>
              <w:top w:w="0" w:type="dxa"/>
              <w:left w:w="0" w:type="dxa"/>
              <w:bottom w:w="0" w:type="dxa"/>
              <w:right w:w="0" w:type="dxa"/>
            </w:tcMar>
            <w:vAlign w:val="center"/>
          </w:tcPr>
          <w:p w14:paraId="680438AE" w14:textId="77777777" w:rsidR="00AA0A1E" w:rsidRPr="00AA0A1E" w:rsidRDefault="00AA0A1E" w:rsidP="00B16883">
            <w:pPr>
              <w:spacing w:before="100" w:after="100"/>
              <w:ind w:left="100" w:right="100"/>
              <w:rPr>
                <w:rFonts w:ascii="Times New Roman" w:hAnsi="Times New Roman" w:cs="Times New Roman"/>
              </w:rPr>
            </w:pPr>
            <w:r w:rsidRPr="00AA0A1E">
              <w:rPr>
                <w:rFonts w:ascii="Times New Roman" w:eastAsia="Arial" w:hAnsi="Times New Roman" w:cs="Times New Roman"/>
                <w:color w:val="000000"/>
                <w:sz w:val="22"/>
                <w:szCs w:val="22"/>
              </w:rPr>
              <w:t>23.3%</w:t>
            </w:r>
          </w:p>
        </w:tc>
      </w:tr>
    </w:tbl>
    <w:p w14:paraId="5594D582" w14:textId="77777777" w:rsidR="00AA0A1E" w:rsidRDefault="00B16883" w:rsidP="00AA0A1E">
      <w:pPr>
        <w:pStyle w:val="BodyText"/>
      </w:pPr>
      <w:r>
        <w:br w:type="page"/>
      </w:r>
    </w:p>
    <w:bookmarkEnd w:id="176"/>
    <w:p w14:paraId="49CFB311" w14:textId="77777777" w:rsidR="00AA0A1E" w:rsidRPr="00B16883" w:rsidRDefault="00AA0A1E" w:rsidP="00761662">
      <w:pPr>
        <w:pStyle w:val="TableCaption"/>
        <w:spacing w:line="480" w:lineRule="auto"/>
        <w:rPr>
          <w:rFonts w:ascii="Times New Roman" w:hAnsi="Times New Roman" w:cs="Times New Roman"/>
          <w:i w:val="0"/>
        </w:rPr>
      </w:pPr>
      <w:r w:rsidRPr="00B16883">
        <w:rPr>
          <w:rFonts w:ascii="Times New Roman" w:hAnsi="Times New Roman" w:cs="Times New Roman"/>
          <w:i w:val="0"/>
        </w:rPr>
        <w:lastRenderedPageBreak/>
        <w:t xml:space="preserve">Table 2: </w:t>
      </w:r>
      <w:bookmarkStart w:id="307" w:name="tab:vector-table"/>
      <w:r w:rsidRPr="00B16883">
        <w:rPr>
          <w:rFonts w:ascii="Times New Roman" w:hAnsi="Times New Roman" w:cs="Times New Roman"/>
          <w:i w:val="0"/>
        </w:rPr>
        <w:t>Mean values of forest structural attributes in protected areas (PA), unprotected areas (UA), as well as the percent difference between the means. Zones with more than a 5% difference are highlighted.</w:t>
      </w:r>
      <w:bookmarkEnd w:id="307"/>
    </w:p>
    <w:tbl>
      <w:tblPr>
        <w:tblW w:w="10800" w:type="dxa"/>
        <w:jc w:val="center"/>
        <w:tblLayout w:type="fixed"/>
        <w:tblLook w:val="0420" w:firstRow="1" w:lastRow="0" w:firstColumn="0" w:lastColumn="0" w:noHBand="0" w:noVBand="1"/>
      </w:tblPr>
      <w:tblGrid>
        <w:gridCol w:w="1080"/>
        <w:gridCol w:w="763"/>
        <w:gridCol w:w="851"/>
        <w:gridCol w:w="1559"/>
        <w:gridCol w:w="992"/>
        <w:gridCol w:w="992"/>
        <w:gridCol w:w="1323"/>
        <w:gridCol w:w="945"/>
        <w:gridCol w:w="1215"/>
        <w:gridCol w:w="1080"/>
      </w:tblGrid>
      <w:tr w:rsidR="00AA0A1E" w:rsidRPr="00AA0A1E" w14:paraId="7CEF8A7B" w14:textId="77777777" w:rsidTr="00AA0A1E">
        <w:trPr>
          <w:cantSplit/>
          <w:tblHeader/>
          <w:jc w:val="center"/>
        </w:trPr>
        <w:tc>
          <w:tcPr>
            <w:tcW w:w="1080" w:type="dxa"/>
            <w:vMerge w:val="restart"/>
            <w:tcBorders>
              <w:top w:val="single" w:sz="16" w:space="0" w:color="666666"/>
              <w:bottom w:val="single" w:sz="8" w:space="0" w:color="666666"/>
              <w:right w:val="single" w:sz="8" w:space="0" w:color="BEBEBE"/>
            </w:tcBorders>
            <w:shd w:val="clear" w:color="auto" w:fill="FFFFFF"/>
            <w:tcMar>
              <w:top w:w="0" w:type="dxa"/>
              <w:left w:w="0" w:type="dxa"/>
              <w:bottom w:w="0" w:type="dxa"/>
              <w:right w:w="0" w:type="dxa"/>
            </w:tcMar>
            <w:vAlign w:val="center"/>
          </w:tcPr>
          <w:p w14:paraId="4015810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Zone</w:t>
            </w:r>
          </w:p>
        </w:tc>
        <w:tc>
          <w:tcPr>
            <w:tcW w:w="3173"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1403819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Elevation Covariance</w:t>
            </w:r>
          </w:p>
        </w:tc>
        <w:tc>
          <w:tcPr>
            <w:tcW w:w="3307"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658F89D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Cover (%)</w:t>
            </w:r>
          </w:p>
        </w:tc>
        <w:tc>
          <w:tcPr>
            <w:tcW w:w="3240" w:type="dxa"/>
            <w:gridSpan w:val="3"/>
            <w:tcBorders>
              <w:top w:val="single" w:sz="16" w:space="0" w:color="666666"/>
              <w:left w:val="single" w:sz="8" w:space="0" w:color="BEBEBE"/>
              <w:bottom w:val="single" w:sz="8" w:space="0" w:color="666666"/>
              <w:right w:val="single" w:sz="8" w:space="0" w:color="BEBEBE"/>
            </w:tcBorders>
            <w:shd w:val="clear" w:color="auto" w:fill="FFFFFF"/>
            <w:tcMar>
              <w:top w:w="0" w:type="dxa"/>
              <w:left w:w="0" w:type="dxa"/>
              <w:bottom w:w="0" w:type="dxa"/>
              <w:right w:w="0" w:type="dxa"/>
            </w:tcMar>
            <w:vAlign w:val="center"/>
          </w:tcPr>
          <w:p w14:paraId="4EA722D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Canopy Height (m)</w:t>
            </w:r>
          </w:p>
        </w:tc>
      </w:tr>
      <w:tr w:rsidR="00B16883" w:rsidRPr="00AA0A1E" w14:paraId="7F422BB6" w14:textId="77777777" w:rsidTr="00B16883">
        <w:trPr>
          <w:cantSplit/>
          <w:tblHeader/>
          <w:jc w:val="center"/>
        </w:trPr>
        <w:tc>
          <w:tcPr>
            <w:tcW w:w="1080" w:type="dxa"/>
            <w:vMerge/>
            <w:tcBorders>
              <w:top w:val="single" w:sz="8" w:space="0" w:color="666666"/>
              <w:bottom w:val="single" w:sz="16" w:space="0" w:color="666666"/>
              <w:right w:val="single" w:sz="8" w:space="0" w:color="BEBEBE"/>
            </w:tcBorders>
            <w:shd w:val="clear" w:color="auto" w:fill="FFFFFF"/>
            <w:tcMar>
              <w:top w:w="0" w:type="dxa"/>
              <w:left w:w="0" w:type="dxa"/>
              <w:bottom w:w="0" w:type="dxa"/>
              <w:right w:w="0" w:type="dxa"/>
            </w:tcMar>
            <w:vAlign w:val="center"/>
          </w:tcPr>
          <w:p w14:paraId="0CA099BB" w14:textId="77777777" w:rsidR="00AA0A1E" w:rsidRPr="00AA0A1E" w:rsidRDefault="00AA0A1E" w:rsidP="00B16883">
            <w:pPr>
              <w:spacing w:before="100" w:after="100"/>
              <w:ind w:left="100" w:right="100"/>
              <w:jc w:val="center"/>
              <w:rPr>
                <w:rFonts w:ascii="Times New Roman" w:hAnsi="Times New Roman" w:cs="Times New Roman"/>
              </w:rPr>
            </w:pPr>
          </w:p>
        </w:tc>
        <w:tc>
          <w:tcPr>
            <w:tcW w:w="76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83656F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851"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7B2951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559"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90DC9D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10582C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992"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B76797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323"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B1F73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c>
          <w:tcPr>
            <w:tcW w:w="94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50A3720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PA</w:t>
            </w:r>
          </w:p>
        </w:tc>
        <w:tc>
          <w:tcPr>
            <w:tcW w:w="1215" w:type="dxa"/>
            <w:tcBorders>
              <w:top w:val="single" w:sz="8" w:space="0" w:color="666666"/>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95B4E0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UA</w:t>
            </w:r>
          </w:p>
        </w:tc>
        <w:tc>
          <w:tcPr>
            <w:tcW w:w="1080" w:type="dxa"/>
            <w:tcBorders>
              <w:top w:val="single" w:sz="8" w:space="0" w:color="666666"/>
              <w:left w:val="single" w:sz="8" w:space="0" w:color="BEBEBE"/>
              <w:bottom w:val="single" w:sz="16" w:space="0" w:color="666666"/>
            </w:tcBorders>
            <w:shd w:val="clear" w:color="auto" w:fill="FFFFFF"/>
            <w:tcMar>
              <w:top w:w="0" w:type="dxa"/>
              <w:left w:w="0" w:type="dxa"/>
              <w:bottom w:w="0" w:type="dxa"/>
              <w:right w:w="0" w:type="dxa"/>
            </w:tcMar>
            <w:vAlign w:val="center"/>
          </w:tcPr>
          <w:p w14:paraId="2ECCBB8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b/>
                <w:color w:val="000000"/>
                <w:sz w:val="22"/>
                <w:szCs w:val="22"/>
              </w:rPr>
              <w:t>% Difference</w:t>
            </w:r>
          </w:p>
        </w:tc>
      </w:tr>
      <w:tr w:rsidR="00B16883" w:rsidRPr="00AA0A1E" w14:paraId="7185970F"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893DB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BAFA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B671CD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DC9E5E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585B68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B8D45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46.94%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EB7631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48.47%</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C60BCB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3.17%</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2633EEF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14.03</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3163BF7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13.11</w:t>
            </w:r>
          </w:p>
        </w:tc>
        <w:tc>
          <w:tcPr>
            <w:tcW w:w="1080" w:type="dxa"/>
            <w:tcBorders>
              <w:left w:val="single" w:sz="8" w:space="0" w:color="BEBEBE"/>
            </w:tcBorders>
            <w:shd w:val="clear" w:color="auto" w:fill="BEBEBE"/>
            <w:tcMar>
              <w:top w:w="0" w:type="dxa"/>
              <w:left w:w="0" w:type="dxa"/>
              <w:bottom w:w="0" w:type="dxa"/>
              <w:right w:w="0" w:type="dxa"/>
            </w:tcMar>
            <w:vAlign w:val="center"/>
          </w:tcPr>
          <w:p w14:paraId="5AB51F7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w:t>
            </w:r>
          </w:p>
        </w:tc>
      </w:tr>
      <w:tr w:rsidR="00B16883" w:rsidRPr="00AA0A1E" w14:paraId="4380D1F2"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D01117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BG</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D06BA4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623E47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9FFAFE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-1.41%</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710CC7A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61.8%</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1254201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58.71%</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060FFA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-5.26%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43BB06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23.00</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0EC703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21.58</w:t>
            </w:r>
          </w:p>
        </w:tc>
        <w:tc>
          <w:tcPr>
            <w:tcW w:w="1080" w:type="dxa"/>
            <w:tcBorders>
              <w:left w:val="single" w:sz="8" w:space="0" w:color="BEBEBE"/>
            </w:tcBorders>
            <w:shd w:val="clear" w:color="auto" w:fill="BEBEBE"/>
            <w:tcMar>
              <w:top w:w="0" w:type="dxa"/>
              <w:left w:w="0" w:type="dxa"/>
              <w:bottom w:w="0" w:type="dxa"/>
              <w:right w:w="0" w:type="dxa"/>
            </w:tcMar>
            <w:vAlign w:val="center"/>
          </w:tcPr>
          <w:p w14:paraId="699991F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-6.59%</w:t>
            </w:r>
          </w:p>
        </w:tc>
      </w:tr>
      <w:tr w:rsidR="00B16883" w:rsidRPr="00AA0A1E" w14:paraId="76C0E2B3"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4003135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BWBS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10AF0E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BC90CD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AFE40B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7047CB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67.18%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230B3E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64.72%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17336D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C0C4C6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15.83</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EDB9A8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15.69</w:t>
            </w:r>
          </w:p>
        </w:tc>
        <w:tc>
          <w:tcPr>
            <w:tcW w:w="1080" w:type="dxa"/>
            <w:tcBorders>
              <w:left w:val="single" w:sz="8" w:space="0" w:color="BEBEBE"/>
            </w:tcBorders>
            <w:shd w:val="clear" w:color="auto" w:fill="FFFFFF"/>
            <w:tcMar>
              <w:top w:w="0" w:type="dxa"/>
              <w:left w:w="0" w:type="dxa"/>
              <w:bottom w:w="0" w:type="dxa"/>
              <w:right w:w="0" w:type="dxa"/>
            </w:tcMar>
            <w:vAlign w:val="center"/>
          </w:tcPr>
          <w:p w14:paraId="59C5079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w:t>
            </w:r>
          </w:p>
        </w:tc>
      </w:tr>
      <w:tr w:rsidR="00B16883" w:rsidRPr="00AA0A1E" w14:paraId="04F6318C"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0C5EBB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CDF</w:t>
            </w:r>
          </w:p>
        </w:tc>
        <w:tc>
          <w:tcPr>
            <w:tcW w:w="76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23F144C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0.31</w:t>
            </w:r>
          </w:p>
        </w:tc>
        <w:tc>
          <w:tcPr>
            <w:tcW w:w="851"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79E7F94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0.33</w:t>
            </w:r>
          </w:p>
        </w:tc>
        <w:tc>
          <w:tcPr>
            <w:tcW w:w="1559"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53521B9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6.35%</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FF935C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89.38%</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69065B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83.69%</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C9BCCB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-6.79%</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009662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27.35</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3A04ED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26.58</w:t>
            </w:r>
          </w:p>
        </w:tc>
        <w:tc>
          <w:tcPr>
            <w:tcW w:w="1080" w:type="dxa"/>
            <w:tcBorders>
              <w:left w:val="single" w:sz="8" w:space="0" w:color="BEBEBE"/>
            </w:tcBorders>
            <w:shd w:val="clear" w:color="auto" w:fill="FFFFFF"/>
            <w:tcMar>
              <w:top w:w="0" w:type="dxa"/>
              <w:left w:w="0" w:type="dxa"/>
              <w:bottom w:w="0" w:type="dxa"/>
              <w:right w:w="0" w:type="dxa"/>
            </w:tcMar>
            <w:vAlign w:val="center"/>
          </w:tcPr>
          <w:p w14:paraId="47FE61A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-2.89%</w:t>
            </w:r>
          </w:p>
        </w:tc>
      </w:tr>
      <w:tr w:rsidR="00B16883" w:rsidRPr="00AA0A1E" w14:paraId="66CD0808"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73D7797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C5B87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E5C8A3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F2EDF1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1.63%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30FB9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62.65%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630132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64.01%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D5C072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E8B355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19.91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D8B149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20.01</w:t>
            </w:r>
          </w:p>
        </w:tc>
        <w:tc>
          <w:tcPr>
            <w:tcW w:w="1080" w:type="dxa"/>
            <w:tcBorders>
              <w:left w:val="single" w:sz="8" w:space="0" w:color="BEBEBE"/>
            </w:tcBorders>
            <w:shd w:val="clear" w:color="auto" w:fill="FFFFFF"/>
            <w:tcMar>
              <w:top w:w="0" w:type="dxa"/>
              <w:left w:w="0" w:type="dxa"/>
              <w:bottom w:w="0" w:type="dxa"/>
              <w:right w:w="0" w:type="dxa"/>
            </w:tcMar>
            <w:vAlign w:val="center"/>
          </w:tcPr>
          <w:p w14:paraId="5BA1BC9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0.48%</w:t>
            </w:r>
          </w:p>
        </w:tc>
      </w:tr>
      <w:tr w:rsidR="00B16883" w:rsidRPr="00AA0A1E" w14:paraId="2B57F5E8"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2B9FB9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CWH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3F4A94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C0F5DE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0.33</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491BDC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-3.83%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62A863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83.94%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86B965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85.26%</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2726CF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1.55%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ACAAA1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21.58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BEB88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22.34</w:t>
            </w:r>
          </w:p>
        </w:tc>
        <w:tc>
          <w:tcPr>
            <w:tcW w:w="1080" w:type="dxa"/>
            <w:tcBorders>
              <w:left w:val="single" w:sz="8" w:space="0" w:color="BEBEBE"/>
            </w:tcBorders>
            <w:shd w:val="clear" w:color="auto" w:fill="FFFFFF"/>
            <w:tcMar>
              <w:top w:w="0" w:type="dxa"/>
              <w:left w:w="0" w:type="dxa"/>
              <w:bottom w:w="0" w:type="dxa"/>
              <w:right w:w="0" w:type="dxa"/>
            </w:tcMar>
            <w:vAlign w:val="center"/>
          </w:tcPr>
          <w:p w14:paraId="25D3044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w:t>
            </w:r>
          </w:p>
        </w:tc>
      </w:tr>
      <w:tr w:rsidR="00B16883" w:rsidRPr="00AA0A1E" w14:paraId="0701E0B9"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8817E2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ESSF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AD172D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02F5F5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468B5F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101A85A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61.7%</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48609D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64.97%</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5357E5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5.04%</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03B95C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8EE07E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18.91</w:t>
            </w:r>
          </w:p>
        </w:tc>
        <w:tc>
          <w:tcPr>
            <w:tcW w:w="1080" w:type="dxa"/>
            <w:tcBorders>
              <w:left w:val="single" w:sz="8" w:space="0" w:color="BEBEBE"/>
            </w:tcBorders>
            <w:shd w:val="clear" w:color="auto" w:fill="FFFFFF"/>
            <w:tcMar>
              <w:top w:w="0" w:type="dxa"/>
              <w:left w:w="0" w:type="dxa"/>
              <w:bottom w:w="0" w:type="dxa"/>
              <w:right w:w="0" w:type="dxa"/>
            </w:tcMar>
            <w:vAlign w:val="center"/>
          </w:tcPr>
          <w:p w14:paraId="1EB0FDB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0.07%</w:t>
            </w:r>
          </w:p>
        </w:tc>
      </w:tr>
      <w:tr w:rsidR="00B16883" w:rsidRPr="00AA0A1E" w14:paraId="322721FA"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E16D61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ICH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D2156F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311938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546CA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-1.75%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5D8B2E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81.24%</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555662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83.52%</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83B914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2.73%</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041E8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22.39</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B8FB22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22.18</w:t>
            </w:r>
          </w:p>
        </w:tc>
        <w:tc>
          <w:tcPr>
            <w:tcW w:w="1080" w:type="dxa"/>
            <w:tcBorders>
              <w:left w:val="single" w:sz="8" w:space="0" w:color="BEBEBE"/>
            </w:tcBorders>
            <w:shd w:val="clear" w:color="auto" w:fill="FFFFFF"/>
            <w:tcMar>
              <w:top w:w="0" w:type="dxa"/>
              <w:left w:w="0" w:type="dxa"/>
              <w:bottom w:w="0" w:type="dxa"/>
              <w:right w:w="0" w:type="dxa"/>
            </w:tcMar>
            <w:vAlign w:val="center"/>
          </w:tcPr>
          <w:p w14:paraId="52B2D87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-0.98%</w:t>
            </w:r>
          </w:p>
        </w:tc>
      </w:tr>
      <w:tr w:rsidR="00B16883" w:rsidRPr="00AA0A1E" w14:paraId="66E2ECBF"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24F380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IDF</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24637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307C12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B8A3D4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15E930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67.42%</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3B6E8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67.9%</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70B013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0.71%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C395C5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21.98</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F99320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22.49</w:t>
            </w:r>
          </w:p>
        </w:tc>
        <w:tc>
          <w:tcPr>
            <w:tcW w:w="1080" w:type="dxa"/>
            <w:tcBorders>
              <w:left w:val="single" w:sz="8" w:space="0" w:color="BEBEBE"/>
            </w:tcBorders>
            <w:shd w:val="clear" w:color="auto" w:fill="FFFFFF"/>
            <w:tcMar>
              <w:top w:w="0" w:type="dxa"/>
              <w:left w:w="0" w:type="dxa"/>
              <w:bottom w:w="0" w:type="dxa"/>
              <w:right w:w="0" w:type="dxa"/>
            </w:tcMar>
            <w:vAlign w:val="center"/>
          </w:tcPr>
          <w:p w14:paraId="4321130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2.29%</w:t>
            </w:r>
          </w:p>
        </w:tc>
      </w:tr>
      <w:tr w:rsidR="00B16883" w:rsidRPr="00AA0A1E" w14:paraId="4776453C"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2AA13DF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IMA</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6D4149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0.38</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1278E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5973D7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-3.72%</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61D873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68.17%</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35D967C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62.07%</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706E2CF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-9.83%</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DC0792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22.53</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BF5345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21.06</w:t>
            </w:r>
          </w:p>
        </w:tc>
        <w:tc>
          <w:tcPr>
            <w:tcW w:w="1080" w:type="dxa"/>
            <w:tcBorders>
              <w:left w:val="single" w:sz="8" w:space="0" w:color="BEBEBE"/>
            </w:tcBorders>
            <w:shd w:val="clear" w:color="auto" w:fill="BEBEBE"/>
            <w:tcMar>
              <w:top w:w="0" w:type="dxa"/>
              <w:left w:w="0" w:type="dxa"/>
              <w:bottom w:w="0" w:type="dxa"/>
              <w:right w:w="0" w:type="dxa"/>
            </w:tcMar>
            <w:vAlign w:val="center"/>
          </w:tcPr>
          <w:p w14:paraId="38E5157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-6.98%</w:t>
            </w:r>
          </w:p>
        </w:tc>
      </w:tr>
      <w:tr w:rsidR="00B16883" w:rsidRPr="00AA0A1E" w14:paraId="7BCCF20D"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1F4AED0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MH</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8751F4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03CF36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D529AC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07738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76.87%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9E8736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77.85%</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59F794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1FC6A3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19.42</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B84910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18.31</w:t>
            </w:r>
          </w:p>
        </w:tc>
        <w:tc>
          <w:tcPr>
            <w:tcW w:w="1080" w:type="dxa"/>
            <w:tcBorders>
              <w:left w:val="single" w:sz="8" w:space="0" w:color="BEBEBE"/>
            </w:tcBorders>
            <w:shd w:val="clear" w:color="auto" w:fill="BEBEBE"/>
            <w:tcMar>
              <w:top w:w="0" w:type="dxa"/>
              <w:left w:w="0" w:type="dxa"/>
              <w:bottom w:w="0" w:type="dxa"/>
              <w:right w:w="0" w:type="dxa"/>
            </w:tcMar>
            <w:vAlign w:val="center"/>
          </w:tcPr>
          <w:p w14:paraId="77BBD45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-6.07%</w:t>
            </w:r>
          </w:p>
        </w:tc>
      </w:tr>
      <w:tr w:rsidR="00B16883" w:rsidRPr="00AA0A1E" w14:paraId="402836B3"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006ED9A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MS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79FC78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7B6A8A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57060A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0.31%</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3391F5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57.99%</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175292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60.41%</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6B9568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4.01%</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F392ED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20.64</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FC6E37C"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20.86</w:t>
            </w:r>
          </w:p>
        </w:tc>
        <w:tc>
          <w:tcPr>
            <w:tcW w:w="1080" w:type="dxa"/>
            <w:tcBorders>
              <w:left w:val="single" w:sz="8" w:space="0" w:color="BEBEBE"/>
            </w:tcBorders>
            <w:shd w:val="clear" w:color="auto" w:fill="FFFFFF"/>
            <w:tcMar>
              <w:top w:w="0" w:type="dxa"/>
              <w:left w:w="0" w:type="dxa"/>
              <w:bottom w:w="0" w:type="dxa"/>
              <w:right w:w="0" w:type="dxa"/>
            </w:tcMar>
            <w:vAlign w:val="center"/>
          </w:tcPr>
          <w:p w14:paraId="2C11C10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1.04%</w:t>
            </w:r>
          </w:p>
        </w:tc>
      </w:tr>
      <w:tr w:rsidR="00B16883" w:rsidRPr="00AA0A1E" w14:paraId="2E9C85F6"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61C755D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PP</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735155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A80643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A91D2B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0.25%</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74CD765"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57.92%</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69F02AB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48.93%</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3DA36CF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-18.36%</w:t>
            </w:r>
          </w:p>
        </w:tc>
        <w:tc>
          <w:tcPr>
            <w:tcW w:w="94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19852A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19.88</w:t>
            </w:r>
          </w:p>
        </w:tc>
        <w:tc>
          <w:tcPr>
            <w:tcW w:w="1215"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BA8252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18.03</w:t>
            </w:r>
          </w:p>
        </w:tc>
        <w:tc>
          <w:tcPr>
            <w:tcW w:w="1080" w:type="dxa"/>
            <w:tcBorders>
              <w:left w:val="single" w:sz="8" w:space="0" w:color="BEBEBE"/>
            </w:tcBorders>
            <w:shd w:val="clear" w:color="auto" w:fill="BEBEBE"/>
            <w:tcMar>
              <w:top w:w="0" w:type="dxa"/>
              <w:left w:w="0" w:type="dxa"/>
              <w:bottom w:w="0" w:type="dxa"/>
              <w:right w:w="0" w:type="dxa"/>
            </w:tcMar>
            <w:vAlign w:val="center"/>
          </w:tcPr>
          <w:p w14:paraId="4CA69B3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-10.24%</w:t>
            </w:r>
          </w:p>
        </w:tc>
      </w:tr>
      <w:tr w:rsidR="00B16883" w:rsidRPr="00AA0A1E" w14:paraId="1D16A495"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45CBFC1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SBPS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3D91FFE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0.36</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5121D3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0.35</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2F70BCA"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-1.97%</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A8C0B3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32.98%</w:t>
            </w:r>
          </w:p>
        </w:tc>
        <w:tc>
          <w:tcPr>
            <w:tcW w:w="992"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996233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34.63%</w:t>
            </w:r>
          </w:p>
        </w:tc>
        <w:tc>
          <w:tcPr>
            <w:tcW w:w="132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FD24C66"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4.76%</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21C9C737"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18.00</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54EC3A8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18.70</w:t>
            </w:r>
          </w:p>
        </w:tc>
        <w:tc>
          <w:tcPr>
            <w:tcW w:w="1080" w:type="dxa"/>
            <w:tcBorders>
              <w:left w:val="single" w:sz="8" w:space="0" w:color="BEBEBE"/>
            </w:tcBorders>
            <w:shd w:val="clear" w:color="auto" w:fill="FFFFFF"/>
            <w:tcMar>
              <w:top w:w="0" w:type="dxa"/>
              <w:left w:w="0" w:type="dxa"/>
              <w:bottom w:w="0" w:type="dxa"/>
              <w:right w:w="0" w:type="dxa"/>
            </w:tcMar>
            <w:vAlign w:val="center"/>
          </w:tcPr>
          <w:p w14:paraId="058D698B"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3.75%</w:t>
            </w:r>
          </w:p>
        </w:tc>
      </w:tr>
      <w:tr w:rsidR="00B16883" w:rsidRPr="00AA0A1E" w14:paraId="5200EA8C" w14:textId="77777777" w:rsidTr="00B16883">
        <w:trPr>
          <w:cantSplit/>
          <w:jc w:val="center"/>
        </w:trPr>
        <w:tc>
          <w:tcPr>
            <w:tcW w:w="1080" w:type="dxa"/>
            <w:tcBorders>
              <w:right w:val="single" w:sz="8" w:space="0" w:color="BEBEBE"/>
            </w:tcBorders>
            <w:shd w:val="clear" w:color="auto" w:fill="FFFFFF"/>
            <w:tcMar>
              <w:top w:w="0" w:type="dxa"/>
              <w:left w:w="0" w:type="dxa"/>
              <w:bottom w:w="0" w:type="dxa"/>
              <w:right w:w="0" w:type="dxa"/>
            </w:tcMar>
            <w:vAlign w:val="center"/>
          </w:tcPr>
          <w:p w14:paraId="08B4AC9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SBS</w:t>
            </w:r>
          </w:p>
        </w:tc>
        <w:tc>
          <w:tcPr>
            <w:tcW w:w="763"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164EDDA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851"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6A990DC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0.37</w:t>
            </w:r>
          </w:p>
        </w:tc>
        <w:tc>
          <w:tcPr>
            <w:tcW w:w="1559"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0CB17BA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0FE1AE0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62.24%</w:t>
            </w:r>
          </w:p>
        </w:tc>
        <w:tc>
          <w:tcPr>
            <w:tcW w:w="992"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5FDD2B4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67.25%</w:t>
            </w:r>
          </w:p>
        </w:tc>
        <w:tc>
          <w:tcPr>
            <w:tcW w:w="1323" w:type="dxa"/>
            <w:tcBorders>
              <w:left w:val="single" w:sz="8" w:space="0" w:color="BEBEBE"/>
              <w:right w:val="single" w:sz="8" w:space="0" w:color="BEBEBE"/>
            </w:tcBorders>
            <w:shd w:val="clear" w:color="auto" w:fill="BEBEBE"/>
            <w:tcMar>
              <w:top w:w="0" w:type="dxa"/>
              <w:left w:w="0" w:type="dxa"/>
              <w:bottom w:w="0" w:type="dxa"/>
              <w:right w:w="0" w:type="dxa"/>
            </w:tcMar>
            <w:vAlign w:val="center"/>
          </w:tcPr>
          <w:p w14:paraId="42D18D7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7.45%</w:t>
            </w:r>
          </w:p>
        </w:tc>
        <w:tc>
          <w:tcPr>
            <w:tcW w:w="94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7C2C1BA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18.51</w:t>
            </w:r>
          </w:p>
        </w:tc>
        <w:tc>
          <w:tcPr>
            <w:tcW w:w="1215" w:type="dxa"/>
            <w:tcBorders>
              <w:left w:val="single" w:sz="8" w:space="0" w:color="BEBEBE"/>
              <w:right w:val="single" w:sz="8" w:space="0" w:color="BEBEBE"/>
            </w:tcBorders>
            <w:shd w:val="clear" w:color="auto" w:fill="FFFFFF"/>
            <w:tcMar>
              <w:top w:w="0" w:type="dxa"/>
              <w:left w:w="0" w:type="dxa"/>
              <w:bottom w:w="0" w:type="dxa"/>
              <w:right w:w="0" w:type="dxa"/>
            </w:tcMar>
            <w:vAlign w:val="center"/>
          </w:tcPr>
          <w:p w14:paraId="432E2D03"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18.67</w:t>
            </w:r>
          </w:p>
        </w:tc>
        <w:tc>
          <w:tcPr>
            <w:tcW w:w="1080" w:type="dxa"/>
            <w:tcBorders>
              <w:left w:val="single" w:sz="8" w:space="0" w:color="BEBEBE"/>
            </w:tcBorders>
            <w:shd w:val="clear" w:color="auto" w:fill="FFFFFF"/>
            <w:tcMar>
              <w:top w:w="0" w:type="dxa"/>
              <w:left w:w="0" w:type="dxa"/>
              <w:bottom w:w="0" w:type="dxa"/>
              <w:right w:w="0" w:type="dxa"/>
            </w:tcMar>
            <w:vAlign w:val="center"/>
          </w:tcPr>
          <w:p w14:paraId="5D81A76D"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0.82%</w:t>
            </w:r>
          </w:p>
        </w:tc>
      </w:tr>
      <w:tr w:rsidR="00B16883" w:rsidRPr="00AA0A1E" w14:paraId="5599A770" w14:textId="77777777" w:rsidTr="00B16883">
        <w:trPr>
          <w:cantSplit/>
          <w:jc w:val="center"/>
        </w:trPr>
        <w:tc>
          <w:tcPr>
            <w:tcW w:w="1080" w:type="dxa"/>
            <w:tcBorders>
              <w:bottom w:val="single" w:sz="16" w:space="0" w:color="666666"/>
              <w:right w:val="single" w:sz="8" w:space="0" w:color="BEBEBE"/>
            </w:tcBorders>
            <w:shd w:val="clear" w:color="auto" w:fill="FFFFFF"/>
            <w:tcMar>
              <w:top w:w="0" w:type="dxa"/>
              <w:left w:w="0" w:type="dxa"/>
              <w:bottom w:w="0" w:type="dxa"/>
              <w:right w:w="0" w:type="dxa"/>
            </w:tcMar>
            <w:vAlign w:val="center"/>
          </w:tcPr>
          <w:p w14:paraId="0832D08F"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SWB</w:t>
            </w:r>
          </w:p>
        </w:tc>
        <w:tc>
          <w:tcPr>
            <w:tcW w:w="76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077AD4E"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851"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2A405B62"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0.39</w:t>
            </w:r>
          </w:p>
        </w:tc>
        <w:tc>
          <w:tcPr>
            <w:tcW w:w="1559"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1FE9479"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-1.22%</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1E929F9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56.67%</w:t>
            </w:r>
          </w:p>
        </w:tc>
        <w:tc>
          <w:tcPr>
            <w:tcW w:w="992"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7A00BE64"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57.71%</w:t>
            </w:r>
          </w:p>
        </w:tc>
        <w:tc>
          <w:tcPr>
            <w:tcW w:w="1323"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0994FA1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1.8%</w:t>
            </w:r>
          </w:p>
        </w:tc>
        <w:tc>
          <w:tcPr>
            <w:tcW w:w="94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334A1BD8"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13.78</w:t>
            </w:r>
          </w:p>
        </w:tc>
        <w:tc>
          <w:tcPr>
            <w:tcW w:w="1215" w:type="dxa"/>
            <w:tcBorders>
              <w:left w:val="single" w:sz="8" w:space="0" w:color="BEBEBE"/>
              <w:bottom w:val="single" w:sz="16" w:space="0" w:color="666666"/>
              <w:right w:val="single" w:sz="8" w:space="0" w:color="BEBEBE"/>
            </w:tcBorders>
            <w:shd w:val="clear" w:color="auto" w:fill="FFFFFF"/>
            <w:tcMar>
              <w:top w:w="0" w:type="dxa"/>
              <w:left w:w="0" w:type="dxa"/>
              <w:bottom w:w="0" w:type="dxa"/>
              <w:right w:w="0" w:type="dxa"/>
            </w:tcMar>
            <w:vAlign w:val="center"/>
          </w:tcPr>
          <w:p w14:paraId="3D1AF3C1"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13.67</w:t>
            </w:r>
          </w:p>
        </w:tc>
        <w:tc>
          <w:tcPr>
            <w:tcW w:w="1080" w:type="dxa"/>
            <w:tcBorders>
              <w:left w:val="single" w:sz="8" w:space="0" w:color="BEBEBE"/>
              <w:bottom w:val="single" w:sz="16" w:space="0" w:color="666666"/>
            </w:tcBorders>
            <w:shd w:val="clear" w:color="auto" w:fill="FFFFFF"/>
            <w:tcMar>
              <w:top w:w="0" w:type="dxa"/>
              <w:left w:w="0" w:type="dxa"/>
              <w:bottom w:w="0" w:type="dxa"/>
              <w:right w:w="0" w:type="dxa"/>
            </w:tcMar>
            <w:vAlign w:val="center"/>
          </w:tcPr>
          <w:p w14:paraId="4E05F520" w14:textId="77777777" w:rsidR="00AA0A1E" w:rsidRPr="00AA0A1E" w:rsidRDefault="00AA0A1E" w:rsidP="00B16883">
            <w:pPr>
              <w:spacing w:before="100" w:after="100"/>
              <w:ind w:left="100" w:right="100"/>
              <w:jc w:val="center"/>
              <w:rPr>
                <w:rFonts w:ascii="Times New Roman" w:hAnsi="Times New Roman" w:cs="Times New Roman"/>
              </w:rPr>
            </w:pPr>
            <w:r w:rsidRPr="00AA0A1E">
              <w:rPr>
                <w:rFonts w:ascii="Times New Roman" w:eastAsia="Arial" w:hAnsi="Times New Roman" w:cs="Times New Roman"/>
                <w:color w:val="000000"/>
                <w:sz w:val="22"/>
                <w:szCs w:val="22"/>
              </w:rPr>
              <w:t>-0.83%</w:t>
            </w:r>
          </w:p>
        </w:tc>
      </w:tr>
    </w:tbl>
    <w:p w14:paraId="02B9533A" w14:textId="77777777" w:rsidR="003464AA" w:rsidRDefault="003464AA" w:rsidP="003464AA">
      <w:pPr>
        <w:pStyle w:val="BodyText"/>
        <w:rPr>
          <w:rFonts w:asciiTheme="majorHAnsi" w:eastAsiaTheme="majorEastAsia" w:hAnsiTheme="majorHAnsi" w:cstheme="majorBidi"/>
          <w:sz w:val="32"/>
          <w:szCs w:val="32"/>
        </w:rPr>
      </w:pPr>
      <w:r>
        <w:br w:type="page"/>
      </w:r>
    </w:p>
    <w:p w14:paraId="1ABA7BE3" w14:textId="77777777" w:rsidR="00B16883" w:rsidRDefault="00B16883" w:rsidP="00B16883">
      <w:pPr>
        <w:pStyle w:val="Heading1"/>
      </w:pPr>
      <w:r>
        <w:lastRenderedPageBreak/>
        <w:t>Figure Captions</w:t>
      </w:r>
    </w:p>
    <w:p w14:paraId="7F2F868F"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 xml:space="preserve">Figure 1: Terrestrial British Columbia including BEC </w:t>
      </w:r>
      <w:proofErr w:type="gramStart"/>
      <w:r w:rsidRPr="00AA0A1E">
        <w:rPr>
          <w:rFonts w:ascii="Times New Roman" w:hAnsi="Times New Roman" w:cs="Times New Roman"/>
        </w:rPr>
        <w:t>zones</w:t>
      </w:r>
      <w:proofErr w:type="gramEnd"/>
      <w:r w:rsidRPr="00AA0A1E">
        <w:rPr>
          <w:rFonts w:ascii="Times New Roman" w:hAnsi="Times New Roman" w:cs="Times New Roman"/>
        </w:rPr>
        <w:t xml:space="preserve"> and the location of PA selected in this study.</w:t>
      </w:r>
    </w:p>
    <w:p w14:paraId="5D4A1DA6"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 xml:space="preserve">Figure 2: Visualizations for all layers included in the analysis for Garibaldi Park and surrounding region </w:t>
      </w:r>
      <w:r w:rsidR="00050A11">
        <w:rPr>
          <w:rFonts w:ascii="Times New Roman" w:hAnsi="Times New Roman" w:cs="Times New Roman"/>
        </w:rPr>
        <w:t xml:space="preserve">(red outline) </w:t>
      </w:r>
      <w:r w:rsidRPr="00AA0A1E">
        <w:rPr>
          <w:rFonts w:ascii="Times New Roman" w:hAnsi="Times New Roman" w:cs="Times New Roman"/>
        </w:rPr>
        <w:t>in BC for 2015.</w:t>
      </w:r>
    </w:p>
    <w:p w14:paraId="7F605353" w14:textId="77777777" w:rsidR="00B16883" w:rsidRDefault="00B16883" w:rsidP="00B16883">
      <w:pPr>
        <w:spacing w:line="480" w:lineRule="auto"/>
        <w:rPr>
          <w:rFonts w:ascii="Times New Roman" w:hAnsi="Times New Roman" w:cs="Times New Roman"/>
        </w:rPr>
      </w:pPr>
      <w:r w:rsidRPr="00AA0A1E">
        <w:rPr>
          <w:rFonts w:ascii="Times New Roman" w:hAnsi="Times New Roman" w:cs="Times New Roman"/>
        </w:rPr>
        <w:t xml:space="preserve">Figure 3: Areal proportion of </w:t>
      </w:r>
      <w:proofErr w:type="spellStart"/>
      <w:r w:rsidRPr="00AA0A1E">
        <w:rPr>
          <w:rFonts w:ascii="Times New Roman" w:hAnsi="Times New Roman" w:cs="Times New Roman"/>
        </w:rPr>
        <w:t>biogeoclimatic</w:t>
      </w:r>
      <w:proofErr w:type="spellEnd"/>
      <w:r w:rsidRPr="00AA0A1E">
        <w:rPr>
          <w:rFonts w:ascii="Times New Roman" w:hAnsi="Times New Roman" w:cs="Times New Roman"/>
        </w:rPr>
        <w:t xml:space="preserve"> ecosystem classification (BEC) zones protected in British Columbia.</w:t>
      </w:r>
    </w:p>
    <w:p w14:paraId="2D69982E" w14:textId="77777777"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 xml:space="preserve">Figure 4: Histogram of area protected in British Columbia by Elevation (A) Proportion of </w:t>
      </w:r>
      <w:proofErr w:type="spellStart"/>
      <w:r w:rsidRPr="00B16883">
        <w:rPr>
          <w:rFonts w:ascii="Times New Roman" w:hAnsi="Times New Roman" w:cs="Times New Roman"/>
          <w:i w:val="0"/>
        </w:rPr>
        <w:t>Biogeoclimatic</w:t>
      </w:r>
      <w:proofErr w:type="spellEnd"/>
      <w:r w:rsidRPr="00B16883">
        <w:rPr>
          <w:rFonts w:ascii="Times New Roman" w:hAnsi="Times New Roman" w:cs="Times New Roman"/>
          <w:i w:val="0"/>
        </w:rPr>
        <w:t xml:space="preserve"> Ecosystem Classification (BEC) zone by elevation for both protected areas (B), and unprotected areas (C). Histogram of area unprotected in British Columbia by Elevation (A).</w:t>
      </w:r>
    </w:p>
    <w:p w14:paraId="46FFEE75" w14:textId="77777777"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Figure 5: Areal proportion of land cover class protected in BC.</w:t>
      </w:r>
    </w:p>
    <w:p w14:paraId="636BDEDC" w14:textId="7AD68C87" w:rsidR="00B16883" w:rsidRDefault="00B16883" w:rsidP="00B16883">
      <w:pPr>
        <w:pStyle w:val="ImageCaption"/>
        <w:spacing w:line="480" w:lineRule="auto"/>
        <w:rPr>
          <w:ins w:id="308" w:author="Muise, Evan [2]" w:date="2022-01-03T12:47:00Z"/>
          <w:rFonts w:ascii="Times New Roman" w:hAnsi="Times New Roman" w:cs="Times New Roman"/>
          <w:i w:val="0"/>
        </w:rPr>
      </w:pPr>
      <w:r w:rsidRPr="00B16883">
        <w:rPr>
          <w:rFonts w:ascii="Times New Roman" w:hAnsi="Times New Roman" w:cs="Times New Roman"/>
          <w:i w:val="0"/>
        </w:rPr>
        <w:t>Figure 6: Histogram of area protected in British Columbia by Elevation (A) Proportion of land cover by elevation for both protected areas (B), and unprotected areas (C). Histogram of area unprotected in British Columbia by Elevation (A).</w:t>
      </w:r>
    </w:p>
    <w:p w14:paraId="13DA0916" w14:textId="7FBA06BA" w:rsidR="00922697" w:rsidRPr="00B16883" w:rsidRDefault="00922697" w:rsidP="00B16883">
      <w:pPr>
        <w:pStyle w:val="ImageCaption"/>
        <w:spacing w:line="480" w:lineRule="auto"/>
        <w:rPr>
          <w:rFonts w:ascii="Times New Roman" w:hAnsi="Times New Roman" w:cs="Times New Roman"/>
          <w:i w:val="0"/>
        </w:rPr>
      </w:pPr>
      <w:ins w:id="309" w:author="Muise, Evan [2]" w:date="2022-01-03T12:47:00Z">
        <w:r w:rsidRPr="00922697">
          <w:rPr>
            <w:rFonts w:ascii="Times New Roman" w:hAnsi="Times New Roman" w:cs="Times New Roman"/>
            <w:i w:val="0"/>
          </w:rPr>
          <w:t>Figure 7: Elevation boxplots for BEC zones (a), and land cover classes (b). Whiskers indicate first quartile minus the interquartile range and third quartile to the interquartile range. Box and interior vertical line indicate first quartile, median, and third quartile, respectively.</w:t>
        </w:r>
      </w:ins>
    </w:p>
    <w:p w14:paraId="3C518E64" w14:textId="5CB21B7C"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 xml:space="preserve">Figure </w:t>
      </w:r>
      <w:del w:id="310" w:author="Muise, Evan [2]" w:date="2022-01-03T12:47:00Z">
        <w:r w:rsidRPr="00B16883" w:rsidDel="00922697">
          <w:rPr>
            <w:rFonts w:ascii="Times New Roman" w:hAnsi="Times New Roman" w:cs="Times New Roman"/>
            <w:i w:val="0"/>
          </w:rPr>
          <w:delText>7</w:delText>
        </w:r>
      </w:del>
      <w:ins w:id="311" w:author="Muise, Evan [2]" w:date="2022-01-03T12:47:00Z">
        <w:r w:rsidR="00922697">
          <w:rPr>
            <w:rFonts w:ascii="Times New Roman" w:hAnsi="Times New Roman" w:cs="Times New Roman"/>
            <w:i w:val="0"/>
          </w:rPr>
          <w:t>8</w:t>
        </w:r>
      </w:ins>
      <w:r w:rsidRPr="00B16883">
        <w:rPr>
          <w:rFonts w:ascii="Times New Roman" w:hAnsi="Times New Roman" w:cs="Times New Roman"/>
          <w:i w:val="0"/>
        </w:rPr>
        <w:t>: Proportion of area disturbed by latitude from 1984 to 2019 in protected areas (A), and unprotected areas (B). Proportion of terrestrial area that is protected at each latitude (C).</w:t>
      </w:r>
    </w:p>
    <w:p w14:paraId="1FD05E75" w14:textId="63598FC5" w:rsidR="00B16883" w:rsidRPr="00B16883" w:rsidRDefault="00B16883" w:rsidP="00B16883">
      <w:pPr>
        <w:pStyle w:val="ImageCaption"/>
        <w:spacing w:line="480" w:lineRule="auto"/>
        <w:rPr>
          <w:rFonts w:ascii="Times New Roman" w:hAnsi="Times New Roman" w:cs="Times New Roman"/>
          <w:i w:val="0"/>
        </w:rPr>
      </w:pPr>
      <w:r w:rsidRPr="00B16883">
        <w:rPr>
          <w:rFonts w:ascii="Times New Roman" w:hAnsi="Times New Roman" w:cs="Times New Roman"/>
          <w:i w:val="0"/>
        </w:rPr>
        <w:t xml:space="preserve">Figure </w:t>
      </w:r>
      <w:ins w:id="312" w:author="Muise, Evan [2]" w:date="2022-01-03T12:47:00Z">
        <w:r w:rsidR="00922697">
          <w:rPr>
            <w:rFonts w:ascii="Times New Roman" w:hAnsi="Times New Roman" w:cs="Times New Roman"/>
            <w:i w:val="0"/>
          </w:rPr>
          <w:t>9</w:t>
        </w:r>
      </w:ins>
      <w:del w:id="313" w:author="Muise, Evan [2]" w:date="2022-01-03T12:47:00Z">
        <w:r w:rsidRPr="00B16883" w:rsidDel="00922697">
          <w:rPr>
            <w:rFonts w:ascii="Times New Roman" w:hAnsi="Times New Roman" w:cs="Times New Roman"/>
            <w:i w:val="0"/>
          </w:rPr>
          <w:delText>8</w:delText>
        </w:r>
      </w:del>
      <w:r w:rsidRPr="00B16883">
        <w:rPr>
          <w:rFonts w:ascii="Times New Roman" w:hAnsi="Times New Roman" w:cs="Times New Roman"/>
          <w:i w:val="0"/>
        </w:rPr>
        <w:t>: Boxplot of proportion of ecosystem subzone which have significant p-values from a two-tailed t-test with the Bonferroni correction (n = 496) applied at a significance level of 0.05.</w:t>
      </w:r>
    </w:p>
    <w:p w14:paraId="17C476F6" w14:textId="2B30CCDB" w:rsidR="00B16883" w:rsidRPr="00B16883" w:rsidRDefault="00B16883" w:rsidP="00B16883">
      <w:pPr>
        <w:pStyle w:val="ImageCaption"/>
        <w:spacing w:line="480" w:lineRule="auto"/>
        <w:rPr>
          <w:rFonts w:ascii="Times New Roman" w:hAnsi="Times New Roman" w:cs="Times New Roman"/>
        </w:rPr>
      </w:pPr>
      <w:r w:rsidRPr="00B16883">
        <w:rPr>
          <w:rFonts w:ascii="Times New Roman" w:hAnsi="Times New Roman" w:cs="Times New Roman"/>
          <w:i w:val="0"/>
        </w:rPr>
        <w:lastRenderedPageBreak/>
        <w:t xml:space="preserve">Figure </w:t>
      </w:r>
      <w:del w:id="314" w:author="Muise, Evan [2]" w:date="2022-01-03T12:47:00Z">
        <w:r w:rsidRPr="00B16883" w:rsidDel="00922697">
          <w:rPr>
            <w:rFonts w:ascii="Times New Roman" w:hAnsi="Times New Roman" w:cs="Times New Roman"/>
            <w:i w:val="0"/>
          </w:rPr>
          <w:delText>9</w:delText>
        </w:r>
      </w:del>
      <w:ins w:id="315" w:author="Muise, Evan [2]" w:date="2022-01-03T12:47:00Z">
        <w:r w:rsidR="00922697">
          <w:rPr>
            <w:rFonts w:ascii="Times New Roman" w:hAnsi="Times New Roman" w:cs="Times New Roman"/>
            <w:i w:val="0"/>
          </w:rPr>
          <w:t>10</w:t>
        </w:r>
      </w:ins>
      <w:r w:rsidRPr="00B16883">
        <w:rPr>
          <w:rFonts w:ascii="Times New Roman" w:hAnsi="Times New Roman" w:cs="Times New Roman"/>
          <w:i w:val="0"/>
        </w:rPr>
        <w:t>: Z-Scores of forest structural attributes in PA, UA, and their differences across BEC zones in BC.</w:t>
      </w:r>
      <w:r>
        <w:br w:type="page"/>
      </w:r>
    </w:p>
    <w:p w14:paraId="671487A4" w14:textId="77777777" w:rsidR="00AA0A1E" w:rsidRDefault="00B16883" w:rsidP="00B16883">
      <w:pPr>
        <w:pStyle w:val="Heading1"/>
      </w:pPr>
      <w:r>
        <w:lastRenderedPageBreak/>
        <w:t>Figures</w:t>
      </w:r>
    </w:p>
    <w:p w14:paraId="19A49B56" w14:textId="77777777" w:rsidR="00FC3A18" w:rsidRDefault="00FC3A18" w:rsidP="00B16883">
      <w:pPr>
        <w:pStyle w:val="CaptionedFigure"/>
        <w:rPr>
          <w:rFonts w:ascii="Times New Roman" w:hAnsi="Times New Roman" w:cs="Times New Roman"/>
        </w:rPr>
      </w:pPr>
      <w:r>
        <w:rPr>
          <w:rFonts w:ascii="Times New Roman" w:hAnsi="Times New Roman" w:cs="Times New Roman"/>
          <w:i/>
          <w:noProof/>
        </w:rPr>
        <w:drawing>
          <wp:inline distT="0" distB="0" distL="0" distR="0" wp14:anchorId="66DB17ED" wp14:editId="7E31DAF3">
            <wp:extent cx="5486400" cy="384120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841200"/>
                    </a:xfrm>
                    <a:prstGeom prst="rect">
                      <a:avLst/>
                    </a:prstGeom>
                    <a:noFill/>
                    <a:ln>
                      <a:noFill/>
                    </a:ln>
                  </pic:spPr>
                </pic:pic>
              </a:graphicData>
            </a:graphic>
          </wp:inline>
        </w:drawing>
      </w:r>
    </w:p>
    <w:p w14:paraId="5AE7F647" w14:textId="77777777" w:rsidR="00761662" w:rsidRPr="00550D43" w:rsidRDefault="00761662" w:rsidP="00B16883">
      <w:pPr>
        <w:pStyle w:val="CaptionedFigure"/>
        <w:rPr>
          <w:rFonts w:ascii="Times New Roman" w:hAnsi="Times New Roman" w:cs="Times New Roman"/>
        </w:rPr>
      </w:pPr>
      <w:r w:rsidRPr="00550D43">
        <w:rPr>
          <w:rFonts w:ascii="Times New Roman" w:hAnsi="Times New Roman" w:cs="Times New Roman"/>
        </w:rPr>
        <w:t xml:space="preserve">Figure 1: Terrestrial British Columbia including BEC </w:t>
      </w:r>
      <w:proofErr w:type="gramStart"/>
      <w:r w:rsidRPr="00550D43">
        <w:rPr>
          <w:rFonts w:ascii="Times New Roman" w:hAnsi="Times New Roman" w:cs="Times New Roman"/>
        </w:rPr>
        <w:t>zones</w:t>
      </w:r>
      <w:proofErr w:type="gramEnd"/>
      <w:r w:rsidRPr="00550D43">
        <w:rPr>
          <w:rFonts w:ascii="Times New Roman" w:hAnsi="Times New Roman" w:cs="Times New Roman"/>
        </w:rPr>
        <w:t xml:space="preserve"> and the location of PA selected in this study.</w:t>
      </w:r>
    </w:p>
    <w:p w14:paraId="0FDFD8F0" w14:textId="77777777" w:rsidR="00B16883" w:rsidRPr="00550D43" w:rsidRDefault="00B16883" w:rsidP="00B16883">
      <w:pPr>
        <w:pStyle w:val="CaptionedFigure"/>
        <w:rPr>
          <w:rFonts w:ascii="Times New Roman" w:hAnsi="Times New Roman" w:cs="Times New Roman"/>
        </w:rPr>
      </w:pPr>
      <w:r w:rsidRPr="00550D43">
        <w:rPr>
          <w:rFonts w:ascii="Times New Roman" w:hAnsi="Times New Roman" w:cs="Times New Roman"/>
          <w:noProof/>
        </w:rPr>
        <w:lastRenderedPageBreak/>
        <w:drawing>
          <wp:inline distT="0" distB="0" distL="0" distR="0" wp14:anchorId="59A9A625" wp14:editId="5C57BBAC">
            <wp:extent cx="5486400" cy="5486400"/>
            <wp:effectExtent l="0" t="0" r="0" b="0"/>
            <wp:docPr id="2" name="Picture" descr="Figure 2: Visualizations for all layers included in the analysis for Garibaldi Park and surrounding region in BC for 2015."/>
            <wp:cNvGraphicFramePr/>
            <a:graphic xmlns:a="http://schemas.openxmlformats.org/drawingml/2006/main">
              <a:graphicData uri="http://schemas.openxmlformats.org/drawingml/2006/picture">
                <pic:pic xmlns:pic="http://schemas.openxmlformats.org/drawingml/2006/picture">
                  <pic:nvPicPr>
                    <pic:cNvPr id="0" name="Picture" descr="E:/Sync/Masters/analysis/outputs/data_map.png"/>
                    <pic:cNvPicPr>
                      <a:picLocks noChangeAspect="1" noChangeArrowheads="1"/>
                    </pic:cNvPicPr>
                  </pic:nvPicPr>
                  <pic:blipFill>
                    <a:blip r:embed="rId20"/>
                    <a:stretch>
                      <a:fillRect/>
                    </a:stretch>
                  </pic:blipFill>
                  <pic:spPr bwMode="auto">
                    <a:xfrm>
                      <a:off x="0" y="0"/>
                      <a:ext cx="5486400" cy="5486400"/>
                    </a:xfrm>
                    <a:prstGeom prst="rect">
                      <a:avLst/>
                    </a:prstGeom>
                    <a:noFill/>
                    <a:ln w="9525">
                      <a:noFill/>
                      <a:headEnd/>
                      <a:tailEnd/>
                    </a:ln>
                  </pic:spPr>
                </pic:pic>
              </a:graphicData>
            </a:graphic>
          </wp:inline>
        </w:drawing>
      </w:r>
    </w:p>
    <w:p w14:paraId="19922C2F" w14:textId="77777777"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Figure 2: Visualizations for all layers included in the analysis for Garibaldi Park and surrounding region (red outline) in BC for 2015.</w:t>
      </w:r>
      <w:r w:rsidR="00B16883" w:rsidRPr="00550D43">
        <w:rPr>
          <w:i w:val="0"/>
        </w:rPr>
        <w:br w:type="page"/>
      </w:r>
    </w:p>
    <w:p w14:paraId="17B5B502" w14:textId="77777777"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2CC79458" wp14:editId="7F92CC28">
            <wp:extent cx="2743200" cy="548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14:paraId="30EDCE77" w14:textId="77777777" w:rsidR="00B16883" w:rsidRPr="00550D43" w:rsidRDefault="00761662" w:rsidP="00B16883">
      <w:pPr>
        <w:pStyle w:val="ImageCaption"/>
        <w:rPr>
          <w:rFonts w:ascii="Times New Roman" w:hAnsi="Times New Roman" w:cs="Times New Roman"/>
          <w:i w:val="0"/>
        </w:rPr>
      </w:pPr>
      <w:r w:rsidRPr="00550D43">
        <w:rPr>
          <w:rFonts w:ascii="Times New Roman" w:hAnsi="Times New Roman" w:cs="Times New Roman"/>
          <w:i w:val="0"/>
        </w:rPr>
        <w:t xml:space="preserve">Figure 3: Areal proportion of </w:t>
      </w:r>
      <w:proofErr w:type="spellStart"/>
      <w:r w:rsidRPr="00550D43">
        <w:rPr>
          <w:rFonts w:ascii="Times New Roman" w:hAnsi="Times New Roman" w:cs="Times New Roman"/>
          <w:i w:val="0"/>
        </w:rPr>
        <w:t>biogeoclimatic</w:t>
      </w:r>
      <w:proofErr w:type="spellEnd"/>
      <w:r w:rsidRPr="00550D43">
        <w:rPr>
          <w:rFonts w:ascii="Times New Roman" w:hAnsi="Times New Roman" w:cs="Times New Roman"/>
          <w:i w:val="0"/>
        </w:rPr>
        <w:t xml:space="preserve"> ecosystem classification (BEC</w:t>
      </w:r>
      <w:r w:rsidR="00A70C13">
        <w:rPr>
          <w:rFonts w:ascii="Times New Roman" w:hAnsi="Times New Roman" w:cs="Times New Roman"/>
          <w:i w:val="0"/>
        </w:rPr>
        <w:t xml:space="preserve">) </w:t>
      </w:r>
      <w:r w:rsidRPr="00550D43">
        <w:rPr>
          <w:rFonts w:ascii="Times New Roman" w:hAnsi="Times New Roman" w:cs="Times New Roman"/>
          <w:i w:val="0"/>
        </w:rPr>
        <w:t>zones protected in British Columbia</w:t>
      </w:r>
      <w:r w:rsidR="00A70C13">
        <w:rPr>
          <w:rFonts w:ascii="Times New Roman" w:hAnsi="Times New Roman" w:cs="Times New Roman"/>
          <w:i w:val="0"/>
        </w:rPr>
        <w:t xml:space="preserve"> (See Table 1 for full BEC zone names)</w:t>
      </w:r>
      <w:r w:rsidRPr="00550D43">
        <w:rPr>
          <w:rFonts w:ascii="Times New Roman" w:hAnsi="Times New Roman" w:cs="Times New Roman"/>
          <w:i w:val="0"/>
        </w:rPr>
        <w:t>.</w:t>
      </w:r>
      <w:r w:rsidR="00B16883" w:rsidRPr="00550D43">
        <w:rPr>
          <w:i w:val="0"/>
        </w:rPr>
        <w:br w:type="page"/>
      </w:r>
    </w:p>
    <w:p w14:paraId="2E1682AC" w14:textId="77777777" w:rsidR="00B16883" w:rsidRPr="00550D43" w:rsidRDefault="00550D43" w:rsidP="00B16883">
      <w:pPr>
        <w:pStyle w:val="CaptionedFigure"/>
        <w:rPr>
          <w:rFonts w:ascii="Times New Roman" w:hAnsi="Times New Roman" w:cs="Times New Roman"/>
        </w:rPr>
      </w:pPr>
      <w:bookmarkStart w:id="316" w:name="_Hlk91156476"/>
      <w:r w:rsidRPr="00550D43">
        <w:rPr>
          <w:rFonts w:ascii="Times New Roman" w:hAnsi="Times New Roman" w:cs="Times New Roman"/>
          <w:noProof/>
        </w:rPr>
        <w:lastRenderedPageBreak/>
        <w:drawing>
          <wp:inline distT="0" distB="0" distL="0" distR="0" wp14:anchorId="3DAF12B7" wp14:editId="006DDDD0">
            <wp:extent cx="5486400" cy="3569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14:paraId="309FD95A" w14:textId="1C491196" w:rsidR="00B16883" w:rsidRPr="00550D43" w:rsidRDefault="00761662" w:rsidP="003464AA">
      <w:pPr>
        <w:pStyle w:val="ImageCaption"/>
        <w:rPr>
          <w:rFonts w:ascii="Times New Roman" w:hAnsi="Times New Roman" w:cs="Times New Roman"/>
          <w:i w:val="0"/>
        </w:rPr>
      </w:pPr>
      <w:r w:rsidRPr="00550D43">
        <w:rPr>
          <w:rFonts w:ascii="Times New Roman" w:hAnsi="Times New Roman" w:cs="Times New Roman"/>
          <w:i w:val="0"/>
        </w:rPr>
        <w:t>Figure 4: Histogram of area protected in British Columbia by Elevation (a)</w:t>
      </w:r>
      <w:r w:rsidR="001742ED">
        <w:rPr>
          <w:rFonts w:ascii="Times New Roman" w:hAnsi="Times New Roman" w:cs="Times New Roman"/>
          <w:i w:val="0"/>
        </w:rPr>
        <w:t>.</w:t>
      </w:r>
      <w:r w:rsidRPr="00550D43">
        <w:rPr>
          <w:rFonts w:ascii="Times New Roman" w:hAnsi="Times New Roman" w:cs="Times New Roman"/>
          <w:i w:val="0"/>
        </w:rPr>
        <w:t xml:space="preserve"> Proportion of </w:t>
      </w:r>
      <w:proofErr w:type="spellStart"/>
      <w:r w:rsidRPr="00550D43">
        <w:rPr>
          <w:rFonts w:ascii="Times New Roman" w:hAnsi="Times New Roman" w:cs="Times New Roman"/>
          <w:i w:val="0"/>
        </w:rPr>
        <w:t>Biogeoclimatic</w:t>
      </w:r>
      <w:proofErr w:type="spellEnd"/>
      <w:r w:rsidRPr="00550D43">
        <w:rPr>
          <w:rFonts w:ascii="Times New Roman" w:hAnsi="Times New Roman" w:cs="Times New Roman"/>
          <w:i w:val="0"/>
        </w:rPr>
        <w:t xml:space="preserve"> Ecosystem Classification (BEC) zone by elevation for both protected areas (b), and unprotected areas (c)</w:t>
      </w:r>
      <w:ins w:id="317" w:author="Muise, Evan" w:date="2021-12-23T12:51:00Z">
        <w:r w:rsidR="004960C9">
          <w:rPr>
            <w:rFonts w:ascii="Times New Roman" w:hAnsi="Times New Roman" w:cs="Times New Roman"/>
            <w:i w:val="0"/>
          </w:rPr>
          <w:t xml:space="preserve"> </w:t>
        </w:r>
      </w:ins>
      <w:ins w:id="318" w:author="Muise, Evan" w:date="2021-12-23T12:53:00Z">
        <w:r w:rsidR="004960C9">
          <w:rPr>
            <w:rFonts w:ascii="Times New Roman" w:hAnsi="Times New Roman" w:cs="Times New Roman"/>
            <w:i w:val="0"/>
          </w:rPr>
          <w:t xml:space="preserve">aggregated </w:t>
        </w:r>
      </w:ins>
      <w:ins w:id="319" w:author="Muise, Evan" w:date="2021-12-23T12:54:00Z">
        <w:r w:rsidR="004960C9">
          <w:rPr>
            <w:rFonts w:ascii="Times New Roman" w:hAnsi="Times New Roman" w:cs="Times New Roman"/>
            <w:i w:val="0"/>
          </w:rPr>
          <w:t>to</w:t>
        </w:r>
      </w:ins>
      <w:ins w:id="320" w:author="Muise, Evan" w:date="2021-12-23T12:51:00Z">
        <w:r w:rsidR="004960C9">
          <w:rPr>
            <w:rFonts w:ascii="Times New Roman" w:hAnsi="Times New Roman" w:cs="Times New Roman"/>
            <w:i w:val="0"/>
          </w:rPr>
          <w:t xml:space="preserve"> a bin width of 50m</w:t>
        </w:r>
      </w:ins>
      <w:r w:rsidRPr="00550D43">
        <w:rPr>
          <w:rFonts w:ascii="Times New Roman" w:hAnsi="Times New Roman" w:cs="Times New Roman"/>
          <w:i w:val="0"/>
        </w:rPr>
        <w:t>. Histogram of area unprotected in British Columbia by Elevation (d).</w:t>
      </w:r>
      <w:ins w:id="321" w:author="Muise, Evan" w:date="2021-12-23T12:50:00Z">
        <w:r w:rsidR="004960C9">
          <w:rPr>
            <w:rFonts w:ascii="Times New Roman" w:hAnsi="Times New Roman" w:cs="Times New Roman"/>
            <w:i w:val="0"/>
          </w:rPr>
          <w:t xml:space="preserve"> A horizontal line drawn across an elevation bin would show the proportion of that elevation </w:t>
        </w:r>
      </w:ins>
      <w:ins w:id="322" w:author="Muise, Evan" w:date="2021-12-23T13:00:00Z">
        <w:r w:rsidR="004A0157">
          <w:rPr>
            <w:rFonts w:ascii="Times New Roman" w:hAnsi="Times New Roman" w:cs="Times New Roman"/>
            <w:i w:val="0"/>
          </w:rPr>
          <w:t>represented by</w:t>
        </w:r>
      </w:ins>
      <w:ins w:id="323" w:author="Muise, Evan" w:date="2021-12-23T12:50:00Z">
        <w:r w:rsidR="004960C9">
          <w:rPr>
            <w:rFonts w:ascii="Times New Roman" w:hAnsi="Times New Roman" w:cs="Times New Roman"/>
            <w:i w:val="0"/>
          </w:rPr>
          <w:t xml:space="preserve"> each BEC </w:t>
        </w:r>
      </w:ins>
      <w:ins w:id="324" w:author="Muise, Evan" w:date="2021-12-23T12:51:00Z">
        <w:r w:rsidR="004960C9">
          <w:rPr>
            <w:rFonts w:ascii="Times New Roman" w:hAnsi="Times New Roman" w:cs="Times New Roman"/>
            <w:i w:val="0"/>
          </w:rPr>
          <w:t>zone.</w:t>
        </w:r>
      </w:ins>
      <w:bookmarkEnd w:id="316"/>
      <w:r w:rsidR="00B16883" w:rsidRPr="00550D43">
        <w:rPr>
          <w:i w:val="0"/>
        </w:rPr>
        <w:br w:type="page"/>
      </w:r>
    </w:p>
    <w:p w14:paraId="7F621580" w14:textId="77777777" w:rsidR="00B16883" w:rsidRPr="00550D43" w:rsidRDefault="001149A3" w:rsidP="00FC3A18">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11E3142F" wp14:editId="4F8A1B94">
            <wp:extent cx="2743200" cy="548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5486400"/>
                    </a:xfrm>
                    <a:prstGeom prst="rect">
                      <a:avLst/>
                    </a:prstGeom>
                    <a:noFill/>
                    <a:ln>
                      <a:noFill/>
                    </a:ln>
                  </pic:spPr>
                </pic:pic>
              </a:graphicData>
            </a:graphic>
          </wp:inline>
        </w:drawing>
      </w:r>
    </w:p>
    <w:p w14:paraId="70DFDE76" w14:textId="77777777" w:rsidR="00761662" w:rsidRPr="00550D43" w:rsidRDefault="00761662" w:rsidP="00761662">
      <w:pPr>
        <w:pStyle w:val="ImageCaption"/>
        <w:spacing w:line="480" w:lineRule="auto"/>
        <w:rPr>
          <w:rFonts w:ascii="Times New Roman" w:hAnsi="Times New Roman" w:cs="Times New Roman"/>
          <w:i w:val="0"/>
        </w:rPr>
      </w:pPr>
      <w:r w:rsidRPr="00550D43">
        <w:rPr>
          <w:rFonts w:ascii="Times New Roman" w:hAnsi="Times New Roman" w:cs="Times New Roman"/>
          <w:i w:val="0"/>
        </w:rPr>
        <w:t>Figure 5: Areal proportion of land cover class</w:t>
      </w:r>
      <w:r w:rsidR="00FC3A18">
        <w:rPr>
          <w:rFonts w:ascii="Times New Roman" w:hAnsi="Times New Roman" w:cs="Times New Roman"/>
          <w:i w:val="0"/>
        </w:rPr>
        <w:t>es</w:t>
      </w:r>
      <w:r w:rsidRPr="00550D43">
        <w:rPr>
          <w:rFonts w:ascii="Times New Roman" w:hAnsi="Times New Roman" w:cs="Times New Roman"/>
          <w:i w:val="0"/>
        </w:rPr>
        <w:t xml:space="preserve"> protected in BC.</w:t>
      </w:r>
    </w:p>
    <w:p w14:paraId="57664496" w14:textId="77777777" w:rsidR="00B16883" w:rsidRPr="00550D43" w:rsidRDefault="00550D43" w:rsidP="00B16883">
      <w:pPr>
        <w:pStyle w:val="CaptionedFigure"/>
        <w:rPr>
          <w:rFonts w:ascii="Times New Roman" w:hAnsi="Times New Roman" w:cs="Times New Roman"/>
        </w:rPr>
      </w:pPr>
      <w:bookmarkStart w:id="325" w:name="_Hlk91156517"/>
      <w:r w:rsidRPr="00550D43">
        <w:rPr>
          <w:rFonts w:ascii="Times New Roman" w:hAnsi="Times New Roman" w:cs="Times New Roman"/>
          <w:noProof/>
        </w:rPr>
        <w:lastRenderedPageBreak/>
        <w:drawing>
          <wp:inline distT="0" distB="0" distL="0" distR="0" wp14:anchorId="0050CD35" wp14:editId="36DD0A2D">
            <wp:extent cx="5486400" cy="35696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569677"/>
                    </a:xfrm>
                    <a:prstGeom prst="rect">
                      <a:avLst/>
                    </a:prstGeom>
                    <a:noFill/>
                    <a:ln>
                      <a:noFill/>
                    </a:ln>
                  </pic:spPr>
                </pic:pic>
              </a:graphicData>
            </a:graphic>
          </wp:inline>
        </w:drawing>
      </w:r>
    </w:p>
    <w:p w14:paraId="46574FC2" w14:textId="77777777" w:rsidR="00922697" w:rsidRDefault="00761662" w:rsidP="00550D43">
      <w:pPr>
        <w:pStyle w:val="ImageCaption"/>
        <w:rPr>
          <w:ins w:id="326" w:author="Muise, Evan [2]" w:date="2022-01-03T12:46:00Z"/>
          <w:rFonts w:ascii="Times New Roman" w:hAnsi="Times New Roman" w:cs="Times New Roman"/>
          <w:i w:val="0"/>
        </w:rPr>
      </w:pPr>
      <w:r w:rsidRPr="00550D43">
        <w:rPr>
          <w:rFonts w:ascii="Times New Roman" w:hAnsi="Times New Roman" w:cs="Times New Roman"/>
          <w:i w:val="0"/>
        </w:rPr>
        <w:t>Figure 6: Histogram of area protected in British Columbia by Elevation (a) Proportion of land cover by elevation for both protected areas (b), and unprotected areas (c)</w:t>
      </w:r>
      <w:ins w:id="327" w:author="Muise, Evan" w:date="2021-12-23T12:51:00Z">
        <w:r w:rsidR="004960C9">
          <w:rPr>
            <w:rFonts w:ascii="Times New Roman" w:hAnsi="Times New Roman" w:cs="Times New Roman"/>
            <w:i w:val="0"/>
          </w:rPr>
          <w:t xml:space="preserve"> </w:t>
        </w:r>
      </w:ins>
      <w:ins w:id="328" w:author="Muise, Evan" w:date="2021-12-23T12:53:00Z">
        <w:r w:rsidR="004960C9">
          <w:rPr>
            <w:rFonts w:ascii="Times New Roman" w:hAnsi="Times New Roman" w:cs="Times New Roman"/>
            <w:i w:val="0"/>
          </w:rPr>
          <w:t xml:space="preserve">aggregated </w:t>
        </w:r>
      </w:ins>
      <w:ins w:id="329" w:author="Muise, Evan" w:date="2021-12-23T12:54:00Z">
        <w:r w:rsidR="004960C9">
          <w:rPr>
            <w:rFonts w:ascii="Times New Roman" w:hAnsi="Times New Roman" w:cs="Times New Roman"/>
            <w:i w:val="0"/>
          </w:rPr>
          <w:t>to</w:t>
        </w:r>
      </w:ins>
      <w:ins w:id="330" w:author="Muise, Evan" w:date="2021-12-23T12:51:00Z">
        <w:r w:rsidR="004960C9">
          <w:rPr>
            <w:rFonts w:ascii="Times New Roman" w:hAnsi="Times New Roman" w:cs="Times New Roman"/>
            <w:i w:val="0"/>
          </w:rPr>
          <w:t xml:space="preserve"> a bin width of 50m</w:t>
        </w:r>
      </w:ins>
      <w:r w:rsidRPr="00550D43">
        <w:rPr>
          <w:rFonts w:ascii="Times New Roman" w:hAnsi="Times New Roman" w:cs="Times New Roman"/>
          <w:i w:val="0"/>
        </w:rPr>
        <w:t>. Histogram of area unprotected in British Columbia by Elevation (d).</w:t>
      </w:r>
      <w:ins w:id="331" w:author="Muise, Evan" w:date="2021-12-23T12:51:00Z">
        <w:r w:rsidR="004960C9">
          <w:rPr>
            <w:rFonts w:ascii="Times New Roman" w:hAnsi="Times New Roman" w:cs="Times New Roman"/>
            <w:i w:val="0"/>
          </w:rPr>
          <w:t xml:space="preserve"> A horizontal line drawn across an elevation bin would show the proportion of that elevation </w:t>
        </w:r>
      </w:ins>
      <w:ins w:id="332" w:author="Muise, Evan" w:date="2021-12-23T13:00:00Z">
        <w:r w:rsidR="004A0157">
          <w:rPr>
            <w:rFonts w:ascii="Times New Roman" w:hAnsi="Times New Roman" w:cs="Times New Roman"/>
            <w:i w:val="0"/>
          </w:rPr>
          <w:t>represented by</w:t>
        </w:r>
      </w:ins>
      <w:ins w:id="333" w:author="Muise, Evan" w:date="2021-12-23T12:51:00Z">
        <w:r w:rsidR="004960C9">
          <w:rPr>
            <w:rFonts w:ascii="Times New Roman" w:hAnsi="Times New Roman" w:cs="Times New Roman"/>
            <w:i w:val="0"/>
          </w:rPr>
          <w:t xml:space="preserve"> each </w:t>
        </w:r>
      </w:ins>
      <w:bookmarkEnd w:id="325"/>
      <w:ins w:id="334" w:author="Muise, Evan" w:date="2021-12-23T12:55:00Z">
        <w:r w:rsidR="00206DDE">
          <w:rPr>
            <w:rFonts w:ascii="Times New Roman" w:hAnsi="Times New Roman" w:cs="Times New Roman"/>
            <w:i w:val="0"/>
          </w:rPr>
          <w:t>land cover class.</w:t>
        </w:r>
      </w:ins>
    </w:p>
    <w:p w14:paraId="52E85BD9" w14:textId="77777777" w:rsidR="00922697" w:rsidRDefault="00922697">
      <w:pPr>
        <w:rPr>
          <w:ins w:id="335" w:author="Muise, Evan [2]" w:date="2022-01-03T12:46:00Z"/>
          <w:rFonts w:ascii="Times New Roman" w:hAnsi="Times New Roman" w:cs="Times New Roman"/>
        </w:rPr>
      </w:pPr>
      <w:ins w:id="336" w:author="Muise, Evan [2]" w:date="2022-01-03T12:46:00Z">
        <w:r>
          <w:rPr>
            <w:rFonts w:ascii="Times New Roman" w:hAnsi="Times New Roman" w:cs="Times New Roman"/>
            <w:i/>
          </w:rPr>
          <w:br w:type="page"/>
        </w:r>
      </w:ins>
    </w:p>
    <w:p w14:paraId="6C4B48A7" w14:textId="77777777" w:rsidR="00922697" w:rsidRDefault="00922697">
      <w:pPr>
        <w:pStyle w:val="ImageCaption"/>
        <w:keepNext/>
        <w:jc w:val="center"/>
        <w:rPr>
          <w:ins w:id="337" w:author="Muise, Evan [2]" w:date="2022-01-03T12:46:00Z"/>
        </w:rPr>
        <w:pPrChange w:id="338" w:author="Muise, Evan [2]" w:date="2022-01-03T12:46:00Z">
          <w:pPr>
            <w:pStyle w:val="ImageCaption"/>
            <w:jc w:val="center"/>
          </w:pPr>
        </w:pPrChange>
      </w:pPr>
      <w:ins w:id="339" w:author="Muise, Evan [2]" w:date="2022-01-03T12:46:00Z">
        <w:r>
          <w:rPr>
            <w:b/>
            <w:bCs/>
            <w:noProof/>
            <w:color w:val="365F91" w:themeColor="accent1" w:themeShade="BF"/>
          </w:rPr>
          <w:lastRenderedPageBreak/>
          <w:drawing>
            <wp:inline distT="0" distB="0" distL="0" distR="0" wp14:anchorId="679151C5" wp14:editId="4CFADAA4">
              <wp:extent cx="27432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5943600"/>
                      </a:xfrm>
                      <a:prstGeom prst="rect">
                        <a:avLst/>
                      </a:prstGeom>
                      <a:noFill/>
                      <a:ln>
                        <a:noFill/>
                      </a:ln>
                    </pic:spPr>
                  </pic:pic>
                </a:graphicData>
              </a:graphic>
            </wp:inline>
          </w:drawing>
        </w:r>
      </w:ins>
    </w:p>
    <w:p w14:paraId="1F2F0D3B" w14:textId="2C2DD377" w:rsidR="00922697" w:rsidRDefault="00922697" w:rsidP="00922697">
      <w:pPr>
        <w:pStyle w:val="Caption"/>
        <w:rPr>
          <w:ins w:id="340" w:author="Muise, Evan [2]" w:date="2022-01-03T12:46:00Z"/>
        </w:rPr>
      </w:pPr>
      <w:ins w:id="341" w:author="Muise, Evan [2]" w:date="2022-01-03T12:46:00Z">
        <w:r w:rsidRPr="00BC58CF">
          <w:rPr>
            <w:noProof/>
          </w:rPr>
          <w:t>Figure 7: Elevation boxplots for BEC zones (a), and land cover classes (b). Whiskers indicate first quartile minus the interquartile range and third quartile to the interquartile range. Box and interior vertical line indicate first quartile, median, and t</w:t>
        </w:r>
      </w:ins>
      <w:ins w:id="342" w:author="Muise, Evan [2]" w:date="2022-01-03T12:47:00Z">
        <w:r>
          <w:rPr>
            <w:noProof/>
          </w:rPr>
          <w:t>hird quartile, respectively.</w:t>
        </w:r>
      </w:ins>
    </w:p>
    <w:p w14:paraId="096201BE" w14:textId="658DA9FC" w:rsidR="00761662" w:rsidRPr="00550D43" w:rsidRDefault="00B16883">
      <w:pPr>
        <w:pStyle w:val="ImageCaption"/>
        <w:rPr>
          <w:rFonts w:ascii="Times New Roman" w:hAnsi="Times New Roman" w:cs="Times New Roman"/>
          <w:i w:val="0"/>
        </w:rPr>
        <w:pPrChange w:id="343" w:author="Muise, Evan [2]" w:date="2022-01-03T12:47:00Z">
          <w:pPr>
            <w:pStyle w:val="ImageCaption"/>
            <w:jc w:val="center"/>
          </w:pPr>
        </w:pPrChange>
      </w:pPr>
      <w:r w:rsidRPr="00550D43">
        <w:rPr>
          <w:rFonts w:ascii="Times New Roman" w:hAnsi="Times New Roman" w:cs="Times New Roman"/>
          <w:i w:val="0"/>
        </w:rPr>
        <w:br w:type="page"/>
      </w:r>
      <w:r w:rsidR="00550D43" w:rsidRPr="00550D43">
        <w:rPr>
          <w:rFonts w:ascii="Times New Roman" w:hAnsi="Times New Roman" w:cs="Times New Roman"/>
          <w:i w:val="0"/>
          <w:noProof/>
        </w:rPr>
        <w:lastRenderedPageBreak/>
        <w:drawing>
          <wp:inline distT="0" distB="0" distL="0" distR="0" wp14:anchorId="58DC225C" wp14:editId="101F0CA0">
            <wp:extent cx="5486400" cy="35489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548987"/>
                    </a:xfrm>
                    <a:prstGeom prst="rect">
                      <a:avLst/>
                    </a:prstGeom>
                    <a:noFill/>
                    <a:ln>
                      <a:noFill/>
                    </a:ln>
                  </pic:spPr>
                </pic:pic>
              </a:graphicData>
            </a:graphic>
          </wp:inline>
        </w:drawing>
      </w:r>
      <w:r w:rsidR="00DE71EE">
        <w:rPr>
          <w:rFonts w:ascii="Times New Roman" w:hAnsi="Times New Roman" w:cs="Times New Roman"/>
          <w:i w:val="0"/>
        </w:rPr>
        <w:br/>
      </w:r>
      <w:r w:rsidR="00761662" w:rsidRPr="00550D43">
        <w:rPr>
          <w:rFonts w:ascii="Times New Roman" w:hAnsi="Times New Roman" w:cs="Times New Roman"/>
          <w:i w:val="0"/>
        </w:rPr>
        <w:t xml:space="preserve">Figure </w:t>
      </w:r>
      <w:ins w:id="344" w:author="Muise, Evan [2]" w:date="2022-01-03T12:48:00Z">
        <w:r w:rsidR="00922697">
          <w:rPr>
            <w:rFonts w:ascii="Times New Roman" w:hAnsi="Times New Roman" w:cs="Times New Roman"/>
            <w:i w:val="0"/>
          </w:rPr>
          <w:t>8</w:t>
        </w:r>
      </w:ins>
      <w:del w:id="345" w:author="Muise, Evan [2]" w:date="2022-01-03T12:48:00Z">
        <w:r w:rsidR="00761662" w:rsidRPr="00550D43" w:rsidDel="00922697">
          <w:rPr>
            <w:rFonts w:ascii="Times New Roman" w:hAnsi="Times New Roman" w:cs="Times New Roman"/>
            <w:i w:val="0"/>
          </w:rPr>
          <w:delText>7</w:delText>
        </w:r>
      </w:del>
      <w:r w:rsidR="00761662" w:rsidRPr="00550D43">
        <w:rPr>
          <w:rFonts w:ascii="Times New Roman" w:hAnsi="Times New Roman" w:cs="Times New Roman"/>
          <w:i w:val="0"/>
        </w:rPr>
        <w:t>: Proportion of area disturbed by latitude from 1984 to 2019 in protected areas (a), and unprotected areas (b)</w:t>
      </w:r>
      <w:ins w:id="346" w:author="Muise, Evan" w:date="2021-12-23T12:51:00Z">
        <w:r w:rsidR="004960C9">
          <w:rPr>
            <w:rFonts w:ascii="Times New Roman" w:hAnsi="Times New Roman" w:cs="Times New Roman"/>
            <w:i w:val="0"/>
          </w:rPr>
          <w:t xml:space="preserve"> aggregated to a bin width of 1</w:t>
        </w:r>
        <w:r w:rsidR="004960C9">
          <w:rPr>
            <w:rStyle w:val="font3"/>
          </w:rPr>
          <w:t>°</w:t>
        </w:r>
      </w:ins>
      <w:r w:rsidR="00761662" w:rsidRPr="00550D43">
        <w:rPr>
          <w:rFonts w:ascii="Times New Roman" w:hAnsi="Times New Roman" w:cs="Times New Roman"/>
          <w:i w:val="0"/>
        </w:rPr>
        <w:t>. Proportion of terrestrial area that is protected at each latitude (c).</w:t>
      </w:r>
    </w:p>
    <w:p w14:paraId="0FE981EF" w14:textId="77777777" w:rsidR="00B16883" w:rsidRPr="00550D43" w:rsidRDefault="00A35022" w:rsidP="00FC3A18">
      <w:pPr>
        <w:pStyle w:val="CaptionedFigure"/>
        <w:jc w:val="center"/>
        <w:rPr>
          <w:rFonts w:ascii="Times New Roman" w:hAnsi="Times New Roman" w:cs="Times New Roman"/>
        </w:rPr>
      </w:pPr>
      <w:bookmarkStart w:id="347" w:name="_Hlk90904922"/>
      <w:r>
        <w:rPr>
          <w:rFonts w:ascii="Times New Roman" w:hAnsi="Times New Roman" w:cs="Times New Roman"/>
          <w:noProof/>
        </w:rPr>
        <w:lastRenderedPageBreak/>
        <w:drawing>
          <wp:inline distT="0" distB="0" distL="0" distR="0" wp14:anchorId="12340A81" wp14:editId="7183A910">
            <wp:extent cx="2743200" cy="502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5029200"/>
                    </a:xfrm>
                    <a:prstGeom prst="rect">
                      <a:avLst/>
                    </a:prstGeom>
                    <a:noFill/>
                    <a:ln>
                      <a:noFill/>
                    </a:ln>
                  </pic:spPr>
                </pic:pic>
              </a:graphicData>
            </a:graphic>
          </wp:inline>
        </w:drawing>
      </w:r>
    </w:p>
    <w:p w14:paraId="0C2A723D" w14:textId="758F508F" w:rsidR="00B16883" w:rsidRPr="00550D43" w:rsidRDefault="00761662" w:rsidP="003464AA">
      <w:pPr>
        <w:pStyle w:val="ImageCaption"/>
        <w:rPr>
          <w:rFonts w:ascii="Times New Roman" w:hAnsi="Times New Roman" w:cs="Times New Roman"/>
          <w:i w:val="0"/>
        </w:rPr>
      </w:pPr>
      <w:r w:rsidRPr="00550D43">
        <w:rPr>
          <w:rFonts w:ascii="Times New Roman" w:hAnsi="Times New Roman" w:cs="Times New Roman"/>
          <w:i w:val="0"/>
        </w:rPr>
        <w:t xml:space="preserve">Figure </w:t>
      </w:r>
      <w:del w:id="348" w:author="Muise, Evan [2]" w:date="2022-01-03T12:48:00Z">
        <w:r w:rsidRPr="00550D43" w:rsidDel="00922697">
          <w:rPr>
            <w:rFonts w:ascii="Times New Roman" w:hAnsi="Times New Roman" w:cs="Times New Roman"/>
            <w:i w:val="0"/>
          </w:rPr>
          <w:delText>8</w:delText>
        </w:r>
      </w:del>
      <w:ins w:id="349" w:author="Muise, Evan [2]" w:date="2022-01-03T12:48:00Z">
        <w:r w:rsidR="00922697">
          <w:rPr>
            <w:rFonts w:ascii="Times New Roman" w:hAnsi="Times New Roman" w:cs="Times New Roman"/>
            <w:i w:val="0"/>
          </w:rPr>
          <w:t>9</w:t>
        </w:r>
      </w:ins>
      <w:r w:rsidRPr="00550D43">
        <w:rPr>
          <w:rFonts w:ascii="Times New Roman" w:hAnsi="Times New Roman" w:cs="Times New Roman"/>
          <w:i w:val="0"/>
        </w:rPr>
        <w:t>: Boxplot of proportion of ecosystem subzone which have significant p-values from a two-tailed t-test with the Bonferroni correction (n = 496) applied at a significance level of 0.05.</w:t>
      </w:r>
      <w:ins w:id="350" w:author="Muise, Evan" w:date="2021-12-20T14:35:00Z">
        <w:r w:rsidR="00D33FD4">
          <w:rPr>
            <w:rFonts w:ascii="Times New Roman" w:hAnsi="Times New Roman" w:cs="Times New Roman"/>
            <w:i w:val="0"/>
          </w:rPr>
          <w:t xml:space="preserve"> </w:t>
        </w:r>
      </w:ins>
      <w:ins w:id="351" w:author="Muise, Evan" w:date="2021-12-20T14:58:00Z">
        <w:r w:rsidR="00FC732D">
          <w:rPr>
            <w:rFonts w:ascii="Times New Roman" w:hAnsi="Times New Roman" w:cs="Times New Roman"/>
            <w:i w:val="0"/>
          </w:rPr>
          <w:t>Boxplot vertical lines indicate the first quartile, the me</w:t>
        </w:r>
      </w:ins>
      <w:ins w:id="352" w:author="Muise, Evan" w:date="2021-12-20T14:59:00Z">
        <w:r w:rsidR="00FC732D">
          <w:rPr>
            <w:rFonts w:ascii="Times New Roman" w:hAnsi="Times New Roman" w:cs="Times New Roman"/>
            <w:i w:val="0"/>
          </w:rPr>
          <w:t xml:space="preserve">dian, and the third quartile. The </w:t>
        </w:r>
      </w:ins>
      <w:ins w:id="353" w:author="Muise, Evan" w:date="2021-12-20T15:00:00Z">
        <w:r w:rsidR="00FC732D">
          <w:rPr>
            <w:rFonts w:ascii="Times New Roman" w:hAnsi="Times New Roman" w:cs="Times New Roman"/>
            <w:i w:val="0"/>
          </w:rPr>
          <w:t>whisker extends from the first quartile to the smallest value no fur</w:t>
        </w:r>
      </w:ins>
      <w:ins w:id="354" w:author="Muise, Evan" w:date="2021-12-20T15:01:00Z">
        <w:r w:rsidR="00FC732D">
          <w:rPr>
            <w:rFonts w:ascii="Times New Roman" w:hAnsi="Times New Roman" w:cs="Times New Roman"/>
            <w:i w:val="0"/>
          </w:rPr>
          <w:t xml:space="preserve">ther than 1.5 * interquartile range from the </w:t>
        </w:r>
      </w:ins>
      <w:ins w:id="355" w:author="Muise, Evan" w:date="2021-12-20T15:05:00Z">
        <w:r w:rsidR="00C36B8B">
          <w:rPr>
            <w:rFonts w:ascii="Times New Roman" w:hAnsi="Times New Roman" w:cs="Times New Roman"/>
            <w:i w:val="0"/>
          </w:rPr>
          <w:t xml:space="preserve">first </w:t>
        </w:r>
      </w:ins>
      <w:ins w:id="356" w:author="Muise, Evan" w:date="2021-12-20T15:01:00Z">
        <w:r w:rsidR="00FC732D">
          <w:rPr>
            <w:rFonts w:ascii="Times New Roman" w:hAnsi="Times New Roman" w:cs="Times New Roman"/>
            <w:i w:val="0"/>
          </w:rPr>
          <w:t>quartile.</w:t>
        </w:r>
      </w:ins>
      <w:bookmarkEnd w:id="347"/>
      <w:del w:id="357" w:author="Muise, Evan" w:date="2021-12-20T15:00:00Z">
        <w:r w:rsidR="00B16883" w:rsidRPr="00550D43" w:rsidDel="00FC732D">
          <w:rPr>
            <w:rFonts w:ascii="Times New Roman" w:hAnsi="Times New Roman" w:cs="Times New Roman"/>
            <w:i w:val="0"/>
          </w:rPr>
          <w:br w:type="page"/>
        </w:r>
      </w:del>
    </w:p>
    <w:p w14:paraId="536D3B6A" w14:textId="77777777" w:rsidR="00B16883" w:rsidRPr="00550D43" w:rsidRDefault="00E91DF5" w:rsidP="00E91DF5">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62F9BF79" wp14:editId="22337E1E">
            <wp:extent cx="27432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7315200"/>
                    </a:xfrm>
                    <a:prstGeom prst="rect">
                      <a:avLst/>
                    </a:prstGeom>
                    <a:noFill/>
                    <a:ln>
                      <a:noFill/>
                    </a:ln>
                  </pic:spPr>
                </pic:pic>
              </a:graphicData>
            </a:graphic>
          </wp:inline>
        </w:drawing>
      </w:r>
    </w:p>
    <w:p w14:paraId="208D469F" w14:textId="40F978A9" w:rsidR="00B16883" w:rsidRPr="00550D43" w:rsidRDefault="00761662" w:rsidP="00761662">
      <w:pPr>
        <w:pStyle w:val="ImageCaption"/>
        <w:rPr>
          <w:rFonts w:ascii="Times New Roman" w:hAnsi="Times New Roman" w:cs="Times New Roman"/>
          <w:i w:val="0"/>
        </w:rPr>
      </w:pPr>
      <w:r w:rsidRPr="00550D43">
        <w:rPr>
          <w:rFonts w:ascii="Times New Roman" w:hAnsi="Times New Roman" w:cs="Times New Roman"/>
          <w:i w:val="0"/>
        </w:rPr>
        <w:t xml:space="preserve">Figure </w:t>
      </w:r>
      <w:ins w:id="358" w:author="Muise, Evan [2]" w:date="2022-01-03T12:48:00Z">
        <w:r w:rsidR="00922697">
          <w:rPr>
            <w:rFonts w:ascii="Times New Roman" w:hAnsi="Times New Roman" w:cs="Times New Roman"/>
            <w:i w:val="0"/>
          </w:rPr>
          <w:t>10</w:t>
        </w:r>
      </w:ins>
      <w:del w:id="359" w:author="Muise, Evan [2]" w:date="2022-01-03T12:48:00Z">
        <w:r w:rsidRPr="00550D43" w:rsidDel="00922697">
          <w:rPr>
            <w:rFonts w:ascii="Times New Roman" w:hAnsi="Times New Roman" w:cs="Times New Roman"/>
            <w:i w:val="0"/>
          </w:rPr>
          <w:delText>9</w:delText>
        </w:r>
      </w:del>
      <w:r w:rsidRPr="00550D43">
        <w:rPr>
          <w:rFonts w:ascii="Times New Roman" w:hAnsi="Times New Roman" w:cs="Times New Roman"/>
          <w:i w:val="0"/>
        </w:rPr>
        <w:t>: Z-Scores of forest structural attributes in PA, UA, and their differences across BEC zones in BC.</w:t>
      </w:r>
    </w:p>
    <w:sectPr w:rsidR="00B16883" w:rsidRPr="00550D43" w:rsidSect="00B16883">
      <w:footerReference w:type="default" r:id="rId29"/>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xomin Hermosilla" w:date="2022-01-05T10:30:00Z" w:initials="TxH">
    <w:p w14:paraId="21760BC8" w14:textId="35E61647" w:rsidR="00E67A33" w:rsidRDefault="00E67A33">
      <w:pPr>
        <w:pStyle w:val="CommentText"/>
      </w:pPr>
      <w:r>
        <w:rPr>
          <w:rStyle w:val="CommentReference"/>
        </w:rPr>
        <w:annotationRef/>
      </w:r>
      <w:proofErr w:type="gramStart"/>
      <w:r>
        <w:t>So</w:t>
      </w:r>
      <w:proofErr w:type="gramEnd"/>
      <w:r>
        <w:t xml:space="preserve"> PA is plural?</w:t>
      </w:r>
    </w:p>
  </w:comment>
  <w:comment w:id="5" w:author="Txomin Hermosilla" w:date="2022-01-05T10:30:00Z" w:initials="TxH">
    <w:p w14:paraId="7094779E" w14:textId="1585B6FF" w:rsidR="00E67A33" w:rsidRDefault="00E67A33">
      <w:pPr>
        <w:pStyle w:val="CommentText"/>
      </w:pPr>
      <w:r>
        <w:rPr>
          <w:rStyle w:val="CommentReference"/>
        </w:rPr>
        <w:annotationRef/>
      </w:r>
      <w:r>
        <w:t>Not used in the abstract</w:t>
      </w:r>
    </w:p>
  </w:comment>
  <w:comment w:id="7" w:author="Txomin Hermosilla" w:date="2022-01-05T10:31:00Z" w:initials="TxH">
    <w:p w14:paraId="39BC855F" w14:textId="1CCF68FE" w:rsidR="00E67A33" w:rsidRDefault="00E67A33">
      <w:pPr>
        <w:pStyle w:val="CommentText"/>
      </w:pPr>
      <w:r>
        <w:rPr>
          <w:rStyle w:val="CommentReference"/>
        </w:rPr>
        <w:annotationRef/>
      </w:r>
      <w:r>
        <w:t>Minimize the use of acronyms on abstract</w:t>
      </w:r>
    </w:p>
  </w:comment>
  <w:comment w:id="126" w:author="Txomin Hermosilla" w:date="2022-01-05T10:36:00Z" w:initials="TxH">
    <w:p w14:paraId="1C58FAB2" w14:textId="76A8FD3D" w:rsidR="00E67A33" w:rsidRDefault="00E67A33">
      <w:pPr>
        <w:pStyle w:val="CommentText"/>
      </w:pPr>
      <w:r>
        <w:rPr>
          <w:rStyle w:val="CommentReference"/>
        </w:rPr>
        <w:annotationRef/>
      </w:r>
      <w:r>
        <w:t>Pa?</w:t>
      </w:r>
    </w:p>
  </w:comment>
  <w:comment w:id="147" w:author="Txomin Hermosilla" w:date="2022-01-05T10:40:00Z" w:initials="TxH">
    <w:p w14:paraId="4269A501" w14:textId="77777777" w:rsidR="00DA3DA8" w:rsidRDefault="00DA3DA8">
      <w:pPr>
        <w:pStyle w:val="CommentText"/>
      </w:pPr>
      <w:r>
        <w:t xml:space="preserve">Ensure that there is a </w:t>
      </w:r>
      <w:r>
        <w:rPr>
          <w:rStyle w:val="CommentReference"/>
        </w:rPr>
        <w:annotationRef/>
      </w:r>
      <w:r>
        <w:t xml:space="preserve">space between numbers and </w:t>
      </w:r>
      <w:r w:rsidR="00DA5A7B">
        <w:t xml:space="preserve">SI </w:t>
      </w:r>
      <w:r>
        <w:t>units</w:t>
      </w:r>
    </w:p>
    <w:p w14:paraId="113B39DA" w14:textId="77777777" w:rsidR="00DA5A7B" w:rsidRDefault="00DA5A7B">
      <w:pPr>
        <w:pStyle w:val="CommentText"/>
      </w:pPr>
    </w:p>
    <w:p w14:paraId="318CFA88" w14:textId="519B9F34" w:rsidR="00DA5A7B" w:rsidRDefault="00DA5A7B">
      <w:pPr>
        <w:pStyle w:val="CommentText"/>
      </w:pPr>
      <w:r>
        <w:t>(</w:t>
      </w:r>
      <w:proofErr w:type="gramStart"/>
      <w:r>
        <w:t>not</w:t>
      </w:r>
      <w:proofErr w:type="gramEnd"/>
      <w:r>
        <w:t xml:space="preserve"> for degrees</w:t>
      </w:r>
      <w:r w:rsidR="00314F2E">
        <w:t xml:space="preserve"> or percentages</w:t>
      </w:r>
      <w:r>
        <w:t>!)</w:t>
      </w:r>
    </w:p>
  </w:comment>
  <w:comment w:id="160" w:author="Txomin Hermosilla" w:date="2022-01-05T10:46:00Z" w:initials="TxH">
    <w:p w14:paraId="775C314E" w14:textId="40060D85" w:rsidR="0084066A" w:rsidRDefault="0084066A">
      <w:pPr>
        <w:pStyle w:val="CommentText"/>
      </w:pPr>
      <w:r>
        <w:rPr>
          <w:rStyle w:val="CommentReference"/>
        </w:rPr>
        <w:annotationRef/>
      </w:r>
      <w:r w:rsidRPr="0084066A">
        <w:t>https://www.mdpi.com/1424-8220/20/22/6631</w:t>
      </w:r>
    </w:p>
  </w:comment>
  <w:comment w:id="168" w:author="Txomin Hermosilla" w:date="2022-01-05T10:49:00Z" w:initials="TxH">
    <w:p w14:paraId="3FF5B9BE" w14:textId="2F6396E0" w:rsidR="001B3676" w:rsidRDefault="001B3676">
      <w:pPr>
        <w:pStyle w:val="CommentText"/>
      </w:pPr>
      <w:r>
        <w:rPr>
          <w:rStyle w:val="CommentReference"/>
        </w:rPr>
        <w:annotationRef/>
      </w:r>
      <w:r w:rsidRPr="001B3676">
        <w:t>https://doi.org/10.1016/j.rse.2007.11.013</w:t>
      </w:r>
    </w:p>
  </w:comment>
  <w:comment w:id="169" w:author="Txomin Hermosilla" w:date="2022-01-05T10:54:00Z" w:initials="TxH">
    <w:p w14:paraId="5358C7BB" w14:textId="4354B93D" w:rsidR="00EA19FC" w:rsidRDefault="00EA19FC">
      <w:pPr>
        <w:pStyle w:val="CommentText"/>
      </w:pPr>
      <w:r>
        <w:rPr>
          <w:rStyle w:val="CommentReference"/>
        </w:rPr>
        <w:annotationRef/>
      </w:r>
      <w:r>
        <w:t>should be “protected area”?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760BC8" w15:done="0"/>
  <w15:commentEx w15:paraId="7094779E" w15:done="0"/>
  <w15:commentEx w15:paraId="39BC855F" w15:done="0"/>
  <w15:commentEx w15:paraId="1C58FAB2" w15:done="0"/>
  <w15:commentEx w15:paraId="318CFA88" w15:done="0"/>
  <w15:commentEx w15:paraId="775C314E" w15:done="0"/>
  <w15:commentEx w15:paraId="3FF5B9BE" w15:done="0"/>
  <w15:commentEx w15:paraId="5358C7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FF1BE" w16cex:dateUtc="2022-01-05T18:30:00Z"/>
  <w16cex:commentExtensible w16cex:durableId="257FF1E3" w16cex:dateUtc="2022-01-05T18:30:00Z"/>
  <w16cex:commentExtensible w16cex:durableId="257FF1FD" w16cex:dateUtc="2022-01-05T18:31:00Z"/>
  <w16cex:commentExtensible w16cex:durableId="257FF31D" w16cex:dateUtc="2022-01-05T18:36:00Z"/>
  <w16cex:commentExtensible w16cex:durableId="257FF42D" w16cex:dateUtc="2022-01-05T18:40:00Z"/>
  <w16cex:commentExtensible w16cex:durableId="257FF588" w16cex:dateUtc="2022-01-05T18:46:00Z"/>
  <w16cex:commentExtensible w16cex:durableId="257FF63D" w16cex:dateUtc="2022-01-05T18:49:00Z"/>
  <w16cex:commentExtensible w16cex:durableId="257FF750" w16cex:dateUtc="2022-01-05T18: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760BC8" w16cid:durableId="257FF1BE"/>
  <w16cid:commentId w16cid:paraId="7094779E" w16cid:durableId="257FF1E3"/>
  <w16cid:commentId w16cid:paraId="39BC855F" w16cid:durableId="257FF1FD"/>
  <w16cid:commentId w16cid:paraId="1C58FAB2" w16cid:durableId="257FF31D"/>
  <w16cid:commentId w16cid:paraId="318CFA88" w16cid:durableId="257FF42D"/>
  <w16cid:commentId w16cid:paraId="775C314E" w16cid:durableId="257FF588"/>
  <w16cid:commentId w16cid:paraId="3FF5B9BE" w16cid:durableId="257FF63D"/>
  <w16cid:commentId w16cid:paraId="5358C7BB" w16cid:durableId="257FF7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065F4" w14:textId="77777777" w:rsidR="002E5407" w:rsidRDefault="002E5407">
      <w:pPr>
        <w:spacing w:after="0"/>
      </w:pPr>
      <w:r>
        <w:separator/>
      </w:r>
    </w:p>
  </w:endnote>
  <w:endnote w:type="continuationSeparator" w:id="0">
    <w:p w14:paraId="3306EC20" w14:textId="77777777" w:rsidR="002E5407" w:rsidRDefault="002E54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531861"/>
      <w:docPartObj>
        <w:docPartGallery w:val="Page Numbers (Bottom of Page)"/>
        <w:docPartUnique/>
      </w:docPartObj>
    </w:sdtPr>
    <w:sdtEndPr>
      <w:rPr>
        <w:noProof/>
      </w:rPr>
    </w:sdtEndPr>
    <w:sdtContent>
      <w:p w14:paraId="06249D03" w14:textId="77777777" w:rsidR="00E67A33" w:rsidRDefault="00E67A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A82513" w14:textId="77777777" w:rsidR="00E67A33" w:rsidRDefault="00E67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06829" w14:textId="77777777" w:rsidR="002E5407" w:rsidRDefault="002E5407">
      <w:r>
        <w:separator/>
      </w:r>
    </w:p>
  </w:footnote>
  <w:footnote w:type="continuationSeparator" w:id="0">
    <w:p w14:paraId="1517C391" w14:textId="77777777" w:rsidR="002E5407" w:rsidRDefault="002E54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xomin Hermosilla">
    <w15:presenceInfo w15:providerId="None" w15:userId="Txomin Hermosilla"/>
  </w15:person>
  <w15:person w15:author="Muise, Evan">
    <w15:presenceInfo w15:providerId="None" w15:userId="Muise, Evan"/>
  </w15:person>
  <w15:person w15:author="Muise, Evan [2]">
    <w15:presenceInfo w15:providerId="AD" w15:userId="S-1-5-21-3458574638-2780845101-4193349012-5997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808"/>
    <w:rsid w:val="00011C8B"/>
    <w:rsid w:val="000404A0"/>
    <w:rsid w:val="00050A11"/>
    <w:rsid w:val="001149A3"/>
    <w:rsid w:val="001208A4"/>
    <w:rsid w:val="001742ED"/>
    <w:rsid w:val="00190031"/>
    <w:rsid w:val="001B3676"/>
    <w:rsid w:val="00206DDE"/>
    <w:rsid w:val="002C1D2F"/>
    <w:rsid w:val="002D66E2"/>
    <w:rsid w:val="002E5407"/>
    <w:rsid w:val="002F1179"/>
    <w:rsid w:val="003063B4"/>
    <w:rsid w:val="00314F2E"/>
    <w:rsid w:val="00321796"/>
    <w:rsid w:val="00330F2F"/>
    <w:rsid w:val="00334165"/>
    <w:rsid w:val="003464AA"/>
    <w:rsid w:val="00346E85"/>
    <w:rsid w:val="003C335A"/>
    <w:rsid w:val="003F58C3"/>
    <w:rsid w:val="0049505D"/>
    <w:rsid w:val="004960C9"/>
    <w:rsid w:val="004A0157"/>
    <w:rsid w:val="004A6046"/>
    <w:rsid w:val="004B384E"/>
    <w:rsid w:val="004E29B3"/>
    <w:rsid w:val="005100D3"/>
    <w:rsid w:val="005227CF"/>
    <w:rsid w:val="0053126F"/>
    <w:rsid w:val="00550D43"/>
    <w:rsid w:val="00550E7F"/>
    <w:rsid w:val="00560F53"/>
    <w:rsid w:val="0056153A"/>
    <w:rsid w:val="00590D07"/>
    <w:rsid w:val="005E5CBB"/>
    <w:rsid w:val="00600563"/>
    <w:rsid w:val="00600C42"/>
    <w:rsid w:val="00611A8B"/>
    <w:rsid w:val="006164BB"/>
    <w:rsid w:val="0065590B"/>
    <w:rsid w:val="00691125"/>
    <w:rsid w:val="00735D3C"/>
    <w:rsid w:val="007419DC"/>
    <w:rsid w:val="00741A27"/>
    <w:rsid w:val="00761662"/>
    <w:rsid w:val="0078465A"/>
    <w:rsid w:val="00784D58"/>
    <w:rsid w:val="00786622"/>
    <w:rsid w:val="00795EB7"/>
    <w:rsid w:val="007C045E"/>
    <w:rsid w:val="007D0FEF"/>
    <w:rsid w:val="007D153D"/>
    <w:rsid w:val="007E3DF7"/>
    <w:rsid w:val="007F02F6"/>
    <w:rsid w:val="008074B4"/>
    <w:rsid w:val="0084066A"/>
    <w:rsid w:val="008503DA"/>
    <w:rsid w:val="008776FD"/>
    <w:rsid w:val="008B5090"/>
    <w:rsid w:val="008C3832"/>
    <w:rsid w:val="008D6863"/>
    <w:rsid w:val="008F2C25"/>
    <w:rsid w:val="00903031"/>
    <w:rsid w:val="00905C29"/>
    <w:rsid w:val="00922697"/>
    <w:rsid w:val="00926E91"/>
    <w:rsid w:val="009335CD"/>
    <w:rsid w:val="00967BDC"/>
    <w:rsid w:val="00976148"/>
    <w:rsid w:val="00996E80"/>
    <w:rsid w:val="009A34E7"/>
    <w:rsid w:val="009D1AD8"/>
    <w:rsid w:val="00A05783"/>
    <w:rsid w:val="00A35022"/>
    <w:rsid w:val="00A51E30"/>
    <w:rsid w:val="00A54B32"/>
    <w:rsid w:val="00A56CF1"/>
    <w:rsid w:val="00A70C13"/>
    <w:rsid w:val="00A71DAB"/>
    <w:rsid w:val="00A9078D"/>
    <w:rsid w:val="00AA0A1E"/>
    <w:rsid w:val="00B142CF"/>
    <w:rsid w:val="00B16883"/>
    <w:rsid w:val="00B76067"/>
    <w:rsid w:val="00B81981"/>
    <w:rsid w:val="00B86B75"/>
    <w:rsid w:val="00B928D0"/>
    <w:rsid w:val="00BC48D5"/>
    <w:rsid w:val="00BD539E"/>
    <w:rsid w:val="00C25D81"/>
    <w:rsid w:val="00C36279"/>
    <w:rsid w:val="00C36B8B"/>
    <w:rsid w:val="00C60D71"/>
    <w:rsid w:val="00CC0B5B"/>
    <w:rsid w:val="00CD295A"/>
    <w:rsid w:val="00CD5367"/>
    <w:rsid w:val="00D21C5B"/>
    <w:rsid w:val="00D240E7"/>
    <w:rsid w:val="00D33FD4"/>
    <w:rsid w:val="00D46063"/>
    <w:rsid w:val="00D839C5"/>
    <w:rsid w:val="00DA3DA8"/>
    <w:rsid w:val="00DA5A7B"/>
    <w:rsid w:val="00DB10EE"/>
    <w:rsid w:val="00DE71EE"/>
    <w:rsid w:val="00E315A3"/>
    <w:rsid w:val="00E436C7"/>
    <w:rsid w:val="00E6536B"/>
    <w:rsid w:val="00E67A33"/>
    <w:rsid w:val="00E83369"/>
    <w:rsid w:val="00E91DF5"/>
    <w:rsid w:val="00EA19FC"/>
    <w:rsid w:val="00EB1804"/>
    <w:rsid w:val="00EC1E21"/>
    <w:rsid w:val="00FC3A18"/>
    <w:rsid w:val="00FC732D"/>
    <w:rsid w:val="00FD368C"/>
    <w:rsid w:val="00FF4E0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0B36A"/>
  <w15:docId w15:val="{4C67D015-A28B-4986-AC55-22967C05E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3F58C3"/>
    <w:rPr>
      <w:color w:val="605E5C"/>
      <w:shd w:val="clear" w:color="auto" w:fill="E1DFDD"/>
    </w:rPr>
  </w:style>
  <w:style w:type="paragraph" w:styleId="Revision">
    <w:name w:val="Revision"/>
    <w:hidden/>
    <w:semiHidden/>
    <w:rsid w:val="00741A27"/>
    <w:pPr>
      <w:spacing w:after="0"/>
    </w:pPr>
  </w:style>
  <w:style w:type="character" w:customStyle="1" w:styleId="font3">
    <w:name w:val="font3"/>
    <w:basedOn w:val="DefaultParagraphFont"/>
    <w:rsid w:val="004960C9"/>
  </w:style>
  <w:style w:type="paragraph" w:styleId="BalloonText">
    <w:name w:val="Balloon Text"/>
    <w:basedOn w:val="Normal"/>
    <w:link w:val="BalloonTextChar"/>
    <w:semiHidden/>
    <w:unhideWhenUsed/>
    <w:rsid w:val="0065590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5590B"/>
    <w:rPr>
      <w:rFonts w:ascii="Segoe UI" w:hAnsi="Segoe UI" w:cs="Segoe UI"/>
      <w:sz w:val="18"/>
      <w:szCs w:val="18"/>
    </w:rPr>
  </w:style>
  <w:style w:type="character" w:styleId="CommentReference">
    <w:name w:val="annotation reference"/>
    <w:basedOn w:val="DefaultParagraphFont"/>
    <w:semiHidden/>
    <w:unhideWhenUsed/>
    <w:rsid w:val="008074B4"/>
    <w:rPr>
      <w:sz w:val="16"/>
      <w:szCs w:val="16"/>
    </w:rPr>
  </w:style>
  <w:style w:type="paragraph" w:styleId="CommentText">
    <w:name w:val="annotation text"/>
    <w:basedOn w:val="Normal"/>
    <w:link w:val="CommentTextChar"/>
    <w:semiHidden/>
    <w:unhideWhenUsed/>
    <w:rsid w:val="008074B4"/>
    <w:rPr>
      <w:sz w:val="20"/>
      <w:szCs w:val="20"/>
    </w:rPr>
  </w:style>
  <w:style w:type="character" w:customStyle="1" w:styleId="CommentTextChar">
    <w:name w:val="Comment Text Char"/>
    <w:basedOn w:val="DefaultParagraphFont"/>
    <w:link w:val="CommentText"/>
    <w:semiHidden/>
    <w:rsid w:val="008074B4"/>
    <w:rPr>
      <w:sz w:val="20"/>
      <w:szCs w:val="20"/>
    </w:rPr>
  </w:style>
  <w:style w:type="paragraph" w:styleId="CommentSubject">
    <w:name w:val="annotation subject"/>
    <w:basedOn w:val="CommentText"/>
    <w:next w:val="CommentText"/>
    <w:link w:val="CommentSubjectChar"/>
    <w:semiHidden/>
    <w:unhideWhenUsed/>
    <w:rsid w:val="008074B4"/>
    <w:rPr>
      <w:b/>
      <w:bCs/>
    </w:rPr>
  </w:style>
  <w:style w:type="character" w:customStyle="1" w:styleId="CommentSubjectChar">
    <w:name w:val="Comment Subject Char"/>
    <w:basedOn w:val="CommentTextChar"/>
    <w:link w:val="CommentSubject"/>
    <w:semiHidden/>
    <w:rsid w:val="008074B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5274">
      <w:bodyDiv w:val="1"/>
      <w:marLeft w:val="0"/>
      <w:marRight w:val="0"/>
      <w:marTop w:val="0"/>
      <w:marBottom w:val="0"/>
      <w:divBdr>
        <w:top w:val="none" w:sz="0" w:space="0" w:color="auto"/>
        <w:left w:val="none" w:sz="0" w:space="0" w:color="auto"/>
        <w:bottom w:val="none" w:sz="0" w:space="0" w:color="auto"/>
        <w:right w:val="none" w:sz="0" w:space="0" w:color="auto"/>
      </w:divBdr>
    </w:div>
    <w:div w:id="97869058">
      <w:bodyDiv w:val="1"/>
      <w:marLeft w:val="0"/>
      <w:marRight w:val="0"/>
      <w:marTop w:val="0"/>
      <w:marBottom w:val="0"/>
      <w:divBdr>
        <w:top w:val="none" w:sz="0" w:space="0" w:color="auto"/>
        <w:left w:val="none" w:sz="0" w:space="0" w:color="auto"/>
        <w:bottom w:val="none" w:sz="0" w:space="0" w:color="auto"/>
        <w:right w:val="none" w:sz="0" w:space="0" w:color="auto"/>
      </w:divBdr>
    </w:div>
    <w:div w:id="302203249">
      <w:bodyDiv w:val="1"/>
      <w:marLeft w:val="0"/>
      <w:marRight w:val="0"/>
      <w:marTop w:val="0"/>
      <w:marBottom w:val="0"/>
      <w:divBdr>
        <w:top w:val="none" w:sz="0" w:space="0" w:color="auto"/>
        <w:left w:val="none" w:sz="0" w:space="0" w:color="auto"/>
        <w:bottom w:val="none" w:sz="0" w:space="0" w:color="auto"/>
        <w:right w:val="none" w:sz="0" w:space="0" w:color="auto"/>
      </w:divBdr>
    </w:div>
    <w:div w:id="345794320">
      <w:bodyDiv w:val="1"/>
      <w:marLeft w:val="0"/>
      <w:marRight w:val="0"/>
      <w:marTop w:val="0"/>
      <w:marBottom w:val="0"/>
      <w:divBdr>
        <w:top w:val="none" w:sz="0" w:space="0" w:color="auto"/>
        <w:left w:val="none" w:sz="0" w:space="0" w:color="auto"/>
        <w:bottom w:val="none" w:sz="0" w:space="0" w:color="auto"/>
        <w:right w:val="none" w:sz="0" w:space="0" w:color="auto"/>
      </w:divBdr>
    </w:div>
    <w:div w:id="863441383">
      <w:bodyDiv w:val="1"/>
      <w:marLeft w:val="0"/>
      <w:marRight w:val="0"/>
      <w:marTop w:val="0"/>
      <w:marBottom w:val="0"/>
      <w:divBdr>
        <w:top w:val="none" w:sz="0" w:space="0" w:color="auto"/>
        <w:left w:val="none" w:sz="0" w:space="0" w:color="auto"/>
        <w:bottom w:val="none" w:sz="0" w:space="0" w:color="auto"/>
        <w:right w:val="none" w:sz="0" w:space="0" w:color="auto"/>
      </w:divBdr>
    </w:div>
    <w:div w:id="892349159">
      <w:bodyDiv w:val="1"/>
      <w:marLeft w:val="0"/>
      <w:marRight w:val="0"/>
      <w:marTop w:val="0"/>
      <w:marBottom w:val="0"/>
      <w:divBdr>
        <w:top w:val="none" w:sz="0" w:space="0" w:color="auto"/>
        <w:left w:val="none" w:sz="0" w:space="0" w:color="auto"/>
        <w:bottom w:val="none" w:sz="0" w:space="0" w:color="auto"/>
        <w:right w:val="none" w:sz="0" w:space="0" w:color="auto"/>
      </w:divBdr>
    </w:div>
    <w:div w:id="1099259333">
      <w:bodyDiv w:val="1"/>
      <w:marLeft w:val="0"/>
      <w:marRight w:val="0"/>
      <w:marTop w:val="0"/>
      <w:marBottom w:val="0"/>
      <w:divBdr>
        <w:top w:val="none" w:sz="0" w:space="0" w:color="auto"/>
        <w:left w:val="none" w:sz="0" w:space="0" w:color="auto"/>
        <w:bottom w:val="none" w:sz="0" w:space="0" w:color="auto"/>
        <w:right w:val="none" w:sz="0" w:space="0" w:color="auto"/>
      </w:divBdr>
    </w:div>
    <w:div w:id="1128544162">
      <w:bodyDiv w:val="1"/>
      <w:marLeft w:val="0"/>
      <w:marRight w:val="0"/>
      <w:marTop w:val="0"/>
      <w:marBottom w:val="0"/>
      <w:divBdr>
        <w:top w:val="none" w:sz="0" w:space="0" w:color="auto"/>
        <w:left w:val="none" w:sz="0" w:space="0" w:color="auto"/>
        <w:bottom w:val="none" w:sz="0" w:space="0" w:color="auto"/>
        <w:right w:val="none" w:sz="0" w:space="0" w:color="auto"/>
      </w:divBdr>
    </w:div>
    <w:div w:id="1156796895">
      <w:bodyDiv w:val="1"/>
      <w:marLeft w:val="0"/>
      <w:marRight w:val="0"/>
      <w:marTop w:val="0"/>
      <w:marBottom w:val="0"/>
      <w:divBdr>
        <w:top w:val="none" w:sz="0" w:space="0" w:color="auto"/>
        <w:left w:val="none" w:sz="0" w:space="0" w:color="auto"/>
        <w:bottom w:val="none" w:sz="0" w:space="0" w:color="auto"/>
        <w:right w:val="none" w:sz="0" w:space="0" w:color="auto"/>
      </w:divBdr>
    </w:div>
    <w:div w:id="1182209905">
      <w:bodyDiv w:val="1"/>
      <w:marLeft w:val="0"/>
      <w:marRight w:val="0"/>
      <w:marTop w:val="0"/>
      <w:marBottom w:val="0"/>
      <w:divBdr>
        <w:top w:val="none" w:sz="0" w:space="0" w:color="auto"/>
        <w:left w:val="none" w:sz="0" w:space="0" w:color="auto"/>
        <w:bottom w:val="none" w:sz="0" w:space="0" w:color="auto"/>
        <w:right w:val="none" w:sz="0" w:space="0" w:color="auto"/>
      </w:divBdr>
    </w:div>
    <w:div w:id="1293705147">
      <w:bodyDiv w:val="1"/>
      <w:marLeft w:val="0"/>
      <w:marRight w:val="0"/>
      <w:marTop w:val="0"/>
      <w:marBottom w:val="0"/>
      <w:divBdr>
        <w:top w:val="none" w:sz="0" w:space="0" w:color="auto"/>
        <w:left w:val="none" w:sz="0" w:space="0" w:color="auto"/>
        <w:bottom w:val="none" w:sz="0" w:space="0" w:color="auto"/>
        <w:right w:val="none" w:sz="0" w:space="0" w:color="auto"/>
      </w:divBdr>
    </w:div>
    <w:div w:id="1599101822">
      <w:bodyDiv w:val="1"/>
      <w:marLeft w:val="0"/>
      <w:marRight w:val="0"/>
      <w:marTop w:val="0"/>
      <w:marBottom w:val="0"/>
      <w:divBdr>
        <w:top w:val="none" w:sz="0" w:space="0" w:color="auto"/>
        <w:left w:val="none" w:sz="0" w:space="0" w:color="auto"/>
        <w:bottom w:val="none" w:sz="0" w:space="0" w:color="auto"/>
        <w:right w:val="none" w:sz="0" w:space="0" w:color="auto"/>
      </w:divBdr>
    </w:div>
    <w:div w:id="1715471081">
      <w:bodyDiv w:val="1"/>
      <w:marLeft w:val="0"/>
      <w:marRight w:val="0"/>
      <w:marTop w:val="0"/>
      <w:marBottom w:val="0"/>
      <w:divBdr>
        <w:top w:val="none" w:sz="0" w:space="0" w:color="auto"/>
        <w:left w:val="none" w:sz="0" w:space="0" w:color="auto"/>
        <w:bottom w:val="none" w:sz="0" w:space="0" w:color="auto"/>
        <w:right w:val="none" w:sz="0" w:space="0" w:color="auto"/>
      </w:divBdr>
    </w:div>
    <w:div w:id="1835797915">
      <w:bodyDiv w:val="1"/>
      <w:marLeft w:val="0"/>
      <w:marRight w:val="0"/>
      <w:marTop w:val="0"/>
      <w:marBottom w:val="0"/>
      <w:divBdr>
        <w:top w:val="none" w:sz="0" w:space="0" w:color="auto"/>
        <w:left w:val="none" w:sz="0" w:space="0" w:color="auto"/>
        <w:bottom w:val="none" w:sz="0" w:space="0" w:color="auto"/>
        <w:right w:val="none" w:sz="0" w:space="0" w:color="auto"/>
      </w:divBdr>
    </w:div>
    <w:div w:id="20149937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anada.ca/en/environment-climate-change/services/national-wildlife-areas/protected-conserved-areas-database.html" TargetMode="External"/><Relationship Id="rId13" Type="http://schemas.openxmlformats.org/officeDocument/2006/relationships/comments" Target="comments.xml"/><Relationship Id="rId18" Type="http://schemas.openxmlformats.org/officeDocument/2006/relationships/hyperlink" Target="https://ca.nfis.org/maps_eng.html"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s://opendata.nfis.org/mapserver/nfis-change_eng.html" TargetMode="External"/><Relationship Id="rId12" Type="http://schemas.openxmlformats.org/officeDocument/2006/relationships/hyperlink" Target="mailto:evanmuis@student.ubc.ca" TargetMode="External"/><Relationship Id="rId17" Type="http://schemas.openxmlformats.org/officeDocument/2006/relationships/hyperlink" Target="https://cws-scf.ca/CPCAD-BDCAPC_Dec2020.gdb.zip" TargetMode="External"/><Relationship Id="rId25" Type="http://schemas.openxmlformats.org/officeDocument/2006/relationships/image" Target="media/image7.png"/><Relationship Id="rId2" Type="http://schemas.openxmlformats.org/officeDocument/2006/relationships/styles" Target="styles.xml"/><Relationship Id="rId16" Type="http://schemas.microsoft.com/office/2018/08/relationships/commentsExtensible" Target="commentsExtensible.xml"/><Relationship Id="rId20" Type="http://schemas.openxmlformats.org/officeDocument/2006/relationships/image" Target="media/image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evanmuis@student.ubc.ca" TargetMode="External"/><Relationship Id="rId24" Type="http://schemas.openxmlformats.org/officeDocument/2006/relationships/image" Target="media/image6.png"/><Relationship Id="rId32" Type="http://schemas.openxmlformats.org/officeDocument/2006/relationships/theme" Target="theme/theme1.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github.com/emuise/bcparks_ei/releases/tag/submission" TargetMode="External"/><Relationship Id="rId19" Type="http://schemas.openxmlformats.org/officeDocument/2006/relationships/image" Target="media/image1.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zenodo.org/badge/latestdoi/350797384" TargetMode="External"/><Relationship Id="rId14" Type="http://schemas.microsoft.com/office/2011/relationships/commentsExtended" Target="commentsExtended.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9281</Words>
  <Characters>52903</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Assessing Representation of Remote Sensing Derived Forest Structure and Land Cover Across a Network of Protected Areas</vt:lpstr>
    </vt:vector>
  </TitlesOfParts>
  <Company/>
  <LinksUpToDate>false</LinksUpToDate>
  <CharactersWithSpaces>62060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Representation of Remote Sensing Derived Forest Structure and Land Cover Across a Network of Protected Areas</dc:title>
  <dc:creator>Evan R. Muise1,✉, Nicholas C. Coops1, Txomin Hermosilla2, and Stephen S. Ban3</dc:creator>
  <cp:keywords/>
  <cp:lastModifiedBy>Muise, Evan</cp:lastModifiedBy>
  <cp:revision>2</cp:revision>
  <dcterms:created xsi:type="dcterms:W3CDTF">2022-01-05T19:39:00Z</dcterms:created>
  <dcterms:modified xsi:type="dcterms:W3CDTF">2022-01-05T19:39:00Z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Protected areas (PA) are an effective means of conserving biodiversity and protecting suites of valuable ecosystem services. Currently, many nations and international governments use proportional area protected as a critical metric for assessing</vt:lpwstr>
  </property>
  <property fmtid="{D5CDD505-2E9C-101B-9397-08002B2CF9AE}" pid="3" name="bibliography">
    <vt:lpwstr/>
  </property>
  <property fmtid="{D5CDD505-2E9C-101B-9397-08002B2CF9AE}" pid="4" name="csl">
    <vt:lpwstr>ecological-applications.csl</vt:lpwstr>
  </property>
  <property fmtid="{D5CDD505-2E9C-101B-9397-08002B2CF9AE}" pid="5" name="editor_options">
    <vt:lpwstr/>
  </property>
  <property fmtid="{D5CDD505-2E9C-101B-9397-08002B2CF9AE}" pid="6" name="header-includes">
    <vt:lpwstr/>
  </property>
  <property fmtid="{D5CDD505-2E9C-101B-9397-08002B2CF9AE}" pid="7" name="output">
    <vt:lpwstr/>
  </property>
</Properties>
</file>