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A2CC8" w14:textId="77777777" w:rsidR="005227CF" w:rsidRPr="005227CF" w:rsidRDefault="005227CF" w:rsidP="005227CF">
      <w:pPr>
        <w:pStyle w:val="Header"/>
      </w:pPr>
      <w:r>
        <w:t>Assessing Representation Protected Area</w:t>
      </w:r>
    </w:p>
    <w:p w14:paraId="63C4F48F" w14:textId="77777777"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14:paraId="15E6EE1D" w14:textId="77777777"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proofErr w:type="gramStart"/>
      <w:r w:rsidRPr="00AA0A1E">
        <w:rPr>
          <w:rFonts w:ascii="Times New Roman" w:hAnsi="Times New Roman" w:cs="Times New Roman"/>
          <w:vertAlign w:val="superscript"/>
        </w:rPr>
        <w:t>1,</w:t>
      </w:r>
      <w:r w:rsidRPr="00AA0A1E">
        <w:rPr>
          <w:rFonts w:ascii="Segoe UI Emoji" w:hAnsi="Segoe UI Emoji" w:cs="Segoe UI Emoji"/>
          <w:vertAlign w:val="superscript"/>
        </w:rPr>
        <w:t>✉</w:t>
      </w:r>
      <w:proofErr w:type="gramEnd"/>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xml:space="preserve">, </w:t>
      </w:r>
      <w:proofErr w:type="spellStart"/>
      <w:r w:rsidRPr="00AA0A1E">
        <w:rPr>
          <w:rFonts w:ascii="Times New Roman" w:hAnsi="Times New Roman" w:cs="Times New Roman"/>
        </w:rPr>
        <w:t>Txomin</w:t>
      </w:r>
      <w:proofErr w:type="spellEnd"/>
      <w:r w:rsidRPr="00AA0A1E">
        <w:rPr>
          <w:rFonts w:ascii="Times New Roman" w:hAnsi="Times New Roman" w:cs="Times New Roman"/>
        </w:rPr>
        <w:t xml:space="preserve">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14:paraId="5749920B" w14:textId="77777777" w:rsidR="00AA0A1E" w:rsidRPr="00AA0A1E" w:rsidRDefault="003F58C3" w:rsidP="00AA0A1E">
      <w:pPr>
        <w:pStyle w:val="BodyText"/>
        <w:rPr>
          <w:rFonts w:cs="Times New Roman"/>
        </w:rPr>
      </w:pPr>
      <w:r>
        <w:rPr>
          <w:rFonts w:cs="Times New Roman"/>
        </w:rPr>
        <w:t xml:space="preserve">Open Research statement: </w:t>
      </w:r>
      <w:r w:rsidR="00B142CF" w:rsidRPr="00B142CF">
        <w:rPr>
          <w:rFonts w:cs="Times New Roman"/>
        </w:rPr>
        <w:t xml:space="preserve">Data are published and publicly available, with those items properly cited. See </w:t>
      </w:r>
      <w:hyperlink r:id="rId7" w:history="1">
        <w:r w:rsidR="00B142CF" w:rsidRPr="002526C6">
          <w:rPr>
            <w:rStyle w:val="Hyperlink"/>
            <w:rFonts w:cs="Times New Roman"/>
          </w:rPr>
          <w:t>https://opendata.nfis.org/mapserver/nfis-change_eng.html</w:t>
        </w:r>
      </w:hyperlink>
      <w:r w:rsidR="00B142CF">
        <w:rPr>
          <w:rFonts w:cs="Times New Roman"/>
        </w:rPr>
        <w:t xml:space="preserve"> (Landsat layers),  </w:t>
      </w:r>
      <w:hyperlink r:id="rId8" w:history="1">
        <w:r w:rsidR="00B142CF" w:rsidRPr="002526C6">
          <w:rPr>
            <w:rStyle w:val="Hyperlink"/>
            <w:rFonts w:cs="Times New Roman"/>
          </w:rPr>
          <w:t>https://www.canada.ca/en/environment-climate-change/services/national-wildlife-areas/protected-conserved-areas-database.html</w:t>
        </w:r>
      </w:hyperlink>
      <w:r w:rsidR="00B142CF">
        <w:rPr>
          <w:rFonts w:cs="Times New Roman"/>
        </w:rPr>
        <w:t xml:space="preserve"> (protected areas), </w:t>
      </w:r>
      <w:r w:rsidR="00B142CF" w:rsidRPr="00B142CF">
        <w:rPr>
          <w:rFonts w:cs="Times New Roman"/>
        </w:rPr>
        <w:t xml:space="preserve">and the </w:t>
      </w:r>
      <w:proofErr w:type="spellStart"/>
      <w:r w:rsidR="00B142CF" w:rsidRPr="00B142CF">
        <w:rPr>
          <w:rFonts w:cs="Times New Roman"/>
        </w:rPr>
        <w:t>bcmaps</w:t>
      </w:r>
      <w:proofErr w:type="spellEnd"/>
      <w:r w:rsidR="00B142CF" w:rsidRPr="00B142CF">
        <w:rPr>
          <w:rFonts w:cs="Times New Roman"/>
        </w:rPr>
        <w:t xml:space="preserve"> R package (for BEC zones).</w:t>
      </w:r>
      <w:r w:rsidR="00B142CF">
        <w:rPr>
          <w:rFonts w:cs="Times New Roman"/>
        </w:rPr>
        <w:t xml:space="preserve"> All code</w:t>
      </w:r>
      <w:r w:rsidR="00FF4E0D">
        <w:rPr>
          <w:rFonts w:cs="Times New Roman"/>
        </w:rPr>
        <w:t xml:space="preserve"> used for data manipulation and analysis</w:t>
      </w:r>
      <w:r w:rsidR="00B142CF">
        <w:rPr>
          <w:rFonts w:cs="Times New Roman"/>
        </w:rPr>
        <w:t xml:space="preserve"> is available at </w:t>
      </w:r>
      <w:hyperlink r:id="rId9" w:history="1">
        <w:r w:rsidR="00FF4E0D" w:rsidRPr="002526C6">
          <w:rPr>
            <w:rStyle w:val="Hyperlink"/>
            <w:rFonts w:cs="Times New Roman"/>
          </w:rPr>
          <w:t>https://zenodo.org/badge/latestdoi/350797384</w:t>
        </w:r>
      </w:hyperlink>
      <w:r w:rsidR="00FF4E0D">
        <w:rPr>
          <w:rFonts w:cs="Times New Roman"/>
        </w:rPr>
        <w:t xml:space="preserve"> or </w:t>
      </w:r>
      <w:hyperlink r:id="rId10" w:history="1">
        <w:r w:rsidR="00FF4E0D" w:rsidRPr="002526C6">
          <w:rPr>
            <w:rStyle w:val="Hyperlink"/>
            <w:rFonts w:cs="Times New Roman"/>
          </w:rPr>
          <w:t>https://github.com/emuise/bcparks_ei/releases/tag/submission</w:t>
        </w:r>
      </w:hyperlink>
      <w:r w:rsidR="00FF4E0D">
        <w:rPr>
          <w:rFonts w:cs="Times New Roman"/>
        </w:rPr>
        <w:t xml:space="preserve">. </w:t>
      </w:r>
    </w:p>
    <w:p w14:paraId="3C74A316" w14:textId="77777777" w:rsidR="00AA0A1E" w:rsidRPr="00AA0A1E" w:rsidRDefault="00AA0A1E" w:rsidP="00AA0A1E">
      <w:pPr>
        <w:pStyle w:val="BodyText"/>
        <w:rPr>
          <w:rFonts w:cs="Times New Roman"/>
        </w:rPr>
      </w:pPr>
    </w:p>
    <w:p w14:paraId="61A15CD4" w14:textId="77777777" w:rsidR="00C60D71" w:rsidRPr="00AA0A1E" w:rsidRDefault="00B16883">
      <w:pPr>
        <w:pStyle w:val="FirstParagraph"/>
        <w:rPr>
          <w:rFonts w:cs="Times New Roman"/>
        </w:rPr>
      </w:pPr>
      <w:r w:rsidRPr="00AA0A1E">
        <w:rPr>
          <w:rFonts w:cs="Times New Roman"/>
          <w:vertAlign w:val="superscript"/>
        </w:rPr>
        <w:t>1</w:t>
      </w:r>
      <w:r w:rsidRPr="00AA0A1E">
        <w:rPr>
          <w:rFonts w:cs="Times New Roman"/>
        </w:rPr>
        <w:t xml:space="preserve"> Department of Forest Resource Management, 2424 Main Mall, University of British Columbia, 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t>3</w:t>
      </w:r>
      <w:r w:rsidRPr="00AA0A1E">
        <w:rPr>
          <w:rFonts w:cs="Times New Roman"/>
        </w:rPr>
        <w:t xml:space="preserve"> BC Parks, Ministry of Environment and Climate Change Strategy, PO Box 9360 </w:t>
      </w:r>
      <w:proofErr w:type="spellStart"/>
      <w:r w:rsidRPr="00AA0A1E">
        <w:rPr>
          <w:rFonts w:cs="Times New Roman"/>
        </w:rPr>
        <w:t>Stn</w:t>
      </w:r>
      <w:proofErr w:type="spellEnd"/>
      <w:r w:rsidRPr="00AA0A1E">
        <w:rPr>
          <w:rFonts w:cs="Times New Roman"/>
        </w:rPr>
        <w:t xml:space="preserve"> Prov Govt Victoria, British Columbia, V8V 9M2 Canada.</w:t>
      </w:r>
    </w:p>
    <w:p w14:paraId="0673290E" w14:textId="77777777"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11">
        <w:r w:rsidRPr="00AA0A1E">
          <w:rPr>
            <w:rStyle w:val="Hyperlink"/>
            <w:rFonts w:cs="Times New Roman"/>
          </w:rPr>
          <w:t>Evan R. Muise &lt;</w:t>
        </w:r>
        <w:hyperlink r:id="rId12">
          <w:r w:rsidRPr="00AA0A1E">
            <w:rPr>
              <w:rStyle w:val="Hyperlink"/>
              <w:rFonts w:cs="Times New Roman"/>
            </w:rPr>
            <w:t>evanmuis@student.ubc.ca</w:t>
          </w:r>
        </w:hyperlink>
        <w:r w:rsidRPr="00AA0A1E">
          <w:rPr>
            <w:rStyle w:val="Hyperlink"/>
            <w:rFonts w:cs="Times New Roman"/>
          </w:rPr>
          <w:t>&gt;</w:t>
        </w:r>
      </w:hyperlink>
    </w:p>
    <w:p w14:paraId="0AFAB11E" w14:textId="12904502"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w:t>
      </w:r>
      <w:del w:id="0" w:author="Muise, Evan" w:date="2022-01-05T11:15:00Z">
        <w:r w:rsidR="00AA0A1E" w:rsidRPr="00AA0A1E" w:rsidDel="00FA588C">
          <w:rPr>
            <w:rFonts w:cs="Times New Roman"/>
          </w:rPr>
          <w:delText>protected area</w:delText>
        </w:r>
      </w:del>
      <w:ins w:id="1" w:author="Muise, Evan" w:date="2022-01-05T11:15:00Z">
        <w:r w:rsidR="00FA588C">
          <w:rPr>
            <w:rFonts w:cs="Times New Roman"/>
          </w:rPr>
          <w:t>PA</w:t>
        </w:r>
      </w:ins>
      <w:r w:rsidR="00AA0A1E" w:rsidRPr="00AA0A1E">
        <w:rPr>
          <w:rFonts w:cs="Times New Roman"/>
        </w:rPr>
        <w:t xml:space="preserve"> 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w:t>
      </w:r>
      <w:del w:id="2" w:author="Muise, Evan" w:date="2022-01-05T11:16:00Z">
        <w:r w:rsidR="00AA0A1E" w:rsidRPr="00AA0A1E" w:rsidDel="00FA588C">
          <w:rPr>
            <w:rFonts w:cs="Times New Roman"/>
          </w:rPr>
          <w:delText>protected areas</w:delText>
        </w:r>
      </w:del>
      <w:ins w:id="3" w:author="Muise, Evan" w:date="2022-01-05T11:16:00Z">
        <w:r w:rsidR="00FA588C">
          <w:rPr>
            <w:rFonts w:cs="Times New Roman"/>
          </w:rPr>
          <w:t>PA</w:t>
        </w:r>
      </w:ins>
      <w:r w:rsidR="00AA0A1E" w:rsidRPr="00AA0A1E">
        <w:rPr>
          <w:rFonts w:cs="Times New Roman"/>
        </w:rPr>
        <w:t xml:space="preserve">.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w:t>
      </w:r>
      <w:r w:rsidR="00050A11">
        <w:rPr>
          <w:rFonts w:cs="Times New Roman"/>
        </w:rPr>
        <w:t xml:space="preserve"> </w:t>
      </w:r>
      <w:del w:id="4" w:author="Muise, Evan" w:date="2022-01-05T11:16:00Z">
        <w:r w:rsidR="00050A11" w:rsidDel="00FA588C">
          <w:rPr>
            <w:rFonts w:cs="Times New Roman"/>
          </w:rPr>
          <w:delText>(BC)</w:delText>
        </w:r>
      </w:del>
      <w:r w:rsidR="00050A11" w:rsidRPr="00AA0A1E">
        <w:rPr>
          <w:rFonts w:cs="Times New Roman"/>
        </w:rPr>
        <w:t>, Canada</w:t>
      </w:r>
      <w:r w:rsidR="00AA0A1E" w:rsidRPr="00AA0A1E">
        <w:rPr>
          <w:rFonts w:cs="Times New Roman"/>
        </w:rPr>
        <w:t xml:space="preserve">, through these drivers derived from freely available data and remote sensing products across the provincial </w:t>
      </w:r>
      <w:proofErr w:type="spellStart"/>
      <w:r w:rsidR="00AA0A1E" w:rsidRPr="00AA0A1E">
        <w:rPr>
          <w:rFonts w:cs="Times New Roman"/>
        </w:rPr>
        <w:t>biogeoclimatic</w:t>
      </w:r>
      <w:proofErr w:type="spellEnd"/>
      <w:r w:rsidR="00AA0A1E" w:rsidRPr="00AA0A1E">
        <w:rPr>
          <w:rFonts w:cs="Times New Roman"/>
        </w:rPr>
        <w:t xml:space="preserve"> ecosystem classification </w:t>
      </w:r>
      <w:del w:id="5" w:author="Muise, Evan" w:date="2022-01-05T11:16:00Z">
        <w:r w:rsidR="00AA0A1E" w:rsidRPr="00AA0A1E" w:rsidDel="00FA588C">
          <w:rPr>
            <w:rFonts w:cs="Times New Roman"/>
          </w:rPr>
          <w:delText>(BEC)</w:delText>
        </w:r>
      </w:del>
      <w:r w:rsidR="00AA0A1E" w:rsidRPr="00AA0A1E">
        <w:rPr>
          <w:rFonts w:cs="Times New Roman"/>
        </w:rPr>
        <w:t xml:space="preserve"> 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w:t>
      </w:r>
      <w:ins w:id="6" w:author="Muise, Evan" w:date="2022-01-05T11:16:00Z">
        <w:r w:rsidR="00FA588C">
          <w:rPr>
            <w:rFonts w:cs="Times New Roman"/>
          </w:rPr>
          <w:t xml:space="preserve">ritish </w:t>
        </w:r>
      </w:ins>
      <w:r w:rsidR="00AA0A1E" w:rsidRPr="00AA0A1E">
        <w:rPr>
          <w:rFonts w:cs="Times New Roman"/>
        </w:rPr>
        <w:t>C</w:t>
      </w:r>
      <w:ins w:id="7" w:author="Muise, Evan" w:date="2022-01-05T11:16:00Z">
        <w:r w:rsidR="00FA588C">
          <w:rPr>
            <w:rFonts w:cs="Times New Roman"/>
          </w:rPr>
          <w:t>olumbia’s</w:t>
        </w:r>
      </w:ins>
      <w:r w:rsidR="00AA0A1E" w:rsidRPr="00AA0A1E">
        <w:rPr>
          <w:rFonts w:cs="Times New Roman"/>
        </w:rPr>
        <w:t xml:space="preserve"> ecosystems. We conclude that these approaches using free and open remote sensing data are highly transferable, and can be accomplished using consistent datasets to assess PA representations globally.</w:t>
      </w:r>
      <w:bookmarkStart w:id="8" w:name="introduction"/>
    </w:p>
    <w:p w14:paraId="4E6973C2" w14:textId="77777777"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14:paraId="3E8ACB98" w14:textId="77777777"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14:paraId="6DB15232" w14:textId="4EAC66A8" w:rsidR="00C60D71" w:rsidRPr="00AA0A1E" w:rsidRDefault="00B16883">
      <w:pPr>
        <w:pStyle w:val="FirstParagraph"/>
        <w:rPr>
          <w:rFonts w:cs="Times New Roman"/>
        </w:rPr>
      </w:pPr>
      <w:r w:rsidRPr="00AA0A1E">
        <w:rPr>
          <w:rFonts w:cs="Times New Roman"/>
        </w:rPr>
        <w:t xml:space="preserve">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w:t>
      </w:r>
      <w:r w:rsidR="006164BB">
        <w:rPr>
          <w:rFonts w:cs="Times New Roman"/>
        </w:rPr>
        <w:t>conserve</w:t>
      </w:r>
      <w:r w:rsidRPr="00AA0A1E">
        <w:rPr>
          <w:rFonts w:cs="Times New Roman"/>
        </w:rPr>
        <w:t xml:space="preserve"> 17% of the </w:t>
      </w:r>
      <w:r w:rsidR="006164BB">
        <w:rPr>
          <w:rFonts w:cs="Times New Roman"/>
        </w:rPr>
        <w:t>terrestrial and 10% of the marine area of the</w:t>
      </w:r>
      <w:r w:rsidRPr="00AA0A1E">
        <w:rPr>
          <w:rFonts w:cs="Times New Roman"/>
        </w:rPr>
        <w:t xml:space="preserv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w:t>
      </w:r>
      <w:proofErr w:type="spellStart"/>
      <w:r w:rsidRPr="00AA0A1E">
        <w:rPr>
          <w:rFonts w:cs="Times New Roman"/>
        </w:rPr>
        <w:t>Anthamatten</w:t>
      </w:r>
      <w:proofErr w:type="spellEnd"/>
      <w:r w:rsidRPr="00AA0A1E">
        <w:rPr>
          <w:rFonts w:cs="Times New Roman"/>
        </w:rPr>
        <w:t xml:space="preserve"> 2004).</w:t>
      </w:r>
    </w:p>
    <w:p w14:paraId="46AB290C" w14:textId="70AC18C3"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area</w:t>
      </w:r>
      <w:r w:rsidR="006164BB">
        <w:rPr>
          <w:rFonts w:cs="Times New Roman"/>
        </w:rPr>
        <w:t xml:space="preserve">l protection targets currently in place are much lower than what research would indicate is necessary to </w:t>
      </w:r>
      <w:r w:rsidRPr="00AA0A1E">
        <w:rPr>
          <w:rFonts w:cs="Times New Roman"/>
        </w:rPr>
        <w:t>adequately protect biodiversity (</w:t>
      </w:r>
      <w:proofErr w:type="spellStart"/>
      <w:r w:rsidRPr="00AA0A1E">
        <w:rPr>
          <w:rFonts w:cs="Times New Roman"/>
        </w:rPr>
        <w:t>Dinerstein</w:t>
      </w:r>
      <w:proofErr w:type="spellEnd"/>
      <w:r w:rsidRPr="00AA0A1E">
        <w:rPr>
          <w:rFonts w:cs="Times New Roman"/>
        </w:rPr>
        <w:t xml:space="preserve"> et al. 2017, </w:t>
      </w:r>
      <w:proofErr w:type="spellStart"/>
      <w:r w:rsidRPr="00AA0A1E">
        <w:rPr>
          <w:rFonts w:cs="Times New Roman"/>
        </w:rPr>
        <w:t>Dinerstein</w:t>
      </w:r>
      <w:proofErr w:type="spellEnd"/>
      <w:r w:rsidRPr="00AA0A1E">
        <w:rPr>
          <w:rFonts w:cs="Times New Roman"/>
        </w:rPr>
        <w:t xml:space="preserve"> et al. 2019).</w:t>
      </w:r>
    </w:p>
    <w:p w14:paraId="2F5285F4" w14:textId="236ADF63" w:rsidR="00C60D71" w:rsidRPr="00AA0A1E" w:rsidRDefault="00B16883">
      <w:pPr>
        <w:pStyle w:val="BodyText"/>
        <w:rPr>
          <w:rFonts w:cs="Times New Roman"/>
        </w:rPr>
      </w:pPr>
      <w:r w:rsidRPr="00AA0A1E">
        <w:rPr>
          <w:rFonts w:cs="Times New Roman"/>
        </w:rPr>
        <w:lastRenderedPageBreak/>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w:t>
      </w:r>
      <w:ins w:id="9" w:author="Muise, Evan" w:date="2021-12-20T11:24:00Z">
        <w:r w:rsidR="00741A27">
          <w:rPr>
            <w:rFonts w:cs="Times New Roman"/>
          </w:rPr>
          <w:t>; Hansen et al., 2021</w:t>
        </w:r>
      </w:ins>
      <w:r w:rsidRPr="00AA0A1E">
        <w:rPr>
          <w:rFonts w:cs="Times New Roman"/>
        </w:rPr>
        <w:t>). These indicators can then be interpreted manually or automatically, most often through examining temporal trends within the PA or by comparing the indicators to areas in known healthy reference ecosystems (Woodley 1993).</w:t>
      </w:r>
    </w:p>
    <w:p w14:paraId="6077BE82" w14:textId="64BD433C" w:rsidR="00786622" w:rsidRDefault="00B16883">
      <w:pPr>
        <w:pStyle w:val="BodyText"/>
        <w:rPr>
          <w:ins w:id="10" w:author="Muise, Evan" w:date="2021-12-20T13:14:00Z"/>
          <w:rFonts w:cs="Times New Roman"/>
        </w:rPr>
      </w:pPr>
      <w:bookmarkStart w:id="11" w:name="_Hlk90901166"/>
      <w:r w:rsidRPr="00AA0A1E">
        <w:rPr>
          <w:rFonts w:cs="Times New Roman"/>
        </w:rPr>
        <w:t>Frequently, comparisons between PA and unprotected areas (UA) have been drawn in order to assess PA performance and health (</w:t>
      </w:r>
      <w:proofErr w:type="spellStart"/>
      <w:r w:rsidRPr="00AA0A1E">
        <w:rPr>
          <w:rFonts w:cs="Times New Roman"/>
        </w:rPr>
        <w:t>Defries</w:t>
      </w:r>
      <w:proofErr w:type="spellEnd"/>
      <w:r w:rsidRPr="00AA0A1E">
        <w:rPr>
          <w:rFonts w:cs="Times New Roman"/>
        </w:rPr>
        <w:t xml:space="preserve"> et al. 2005). This allows for the PA or PA network to be taken in context of surrounding and/or similar ecosystems (Wiens et al. 2009). </w:t>
      </w:r>
      <w:ins w:id="12" w:author="Muise, Evan" w:date="2021-12-20T13:14:00Z">
        <w:r w:rsidR="00786622">
          <w:rPr>
            <w:rFonts w:cs="Times New Roman"/>
          </w:rPr>
          <w:t xml:space="preserve">There are, however, challenges associated with comparing the effectiveness of PA </w:t>
        </w:r>
      </w:ins>
      <w:ins w:id="13" w:author="Muise, Evan" w:date="2021-12-20T13:16:00Z">
        <w:r w:rsidR="00903031">
          <w:rPr>
            <w:rFonts w:cs="Times New Roman"/>
          </w:rPr>
          <w:t xml:space="preserve">directly </w:t>
        </w:r>
      </w:ins>
      <w:ins w:id="14" w:author="Muise, Evan" w:date="2021-12-20T13:14:00Z">
        <w:r w:rsidR="00786622">
          <w:rPr>
            <w:rFonts w:cs="Times New Roman"/>
          </w:rPr>
          <w:t>with UA. It can be difficult to identify suitable UA for comparison due to the increased prevalence of human pressure in UA (</w:t>
        </w:r>
        <w:proofErr w:type="spellStart"/>
        <w:r w:rsidR="00786622">
          <w:rPr>
            <w:rFonts w:cs="Times New Roman"/>
          </w:rPr>
          <w:t>Geldmann</w:t>
        </w:r>
        <w:proofErr w:type="spellEnd"/>
        <w:r w:rsidR="00786622">
          <w:rPr>
            <w:rFonts w:cs="Times New Roman"/>
          </w:rPr>
          <w:t xml:space="preserve"> et al., 2019), and the bias for PA to be in areas that would not have faced increased human pressure due to their remoteness (</w:t>
        </w:r>
        <w:r w:rsidR="00786622" w:rsidRPr="00AA0A1E">
          <w:rPr>
            <w:rFonts w:cs="Times New Roman"/>
          </w:rPr>
          <w:t>Joppa and Pfaff</w:t>
        </w:r>
      </w:ins>
      <w:ins w:id="15" w:author="Muise, Evan" w:date="2021-12-20T13:27:00Z">
        <w:r w:rsidR="00EB1804">
          <w:rPr>
            <w:rFonts w:cs="Times New Roman"/>
          </w:rPr>
          <w:t>,</w:t>
        </w:r>
      </w:ins>
      <w:ins w:id="16" w:author="Muise, Evan" w:date="2021-12-20T13:14:00Z">
        <w:r w:rsidR="00786622" w:rsidRPr="00AA0A1E">
          <w:rPr>
            <w:rFonts w:cs="Times New Roman"/>
          </w:rPr>
          <w:t xml:space="preserve"> 2009</w:t>
        </w:r>
        <w:r w:rsidR="00786622">
          <w:rPr>
            <w:rFonts w:cs="Times New Roman"/>
          </w:rPr>
          <w:t xml:space="preserve">). </w:t>
        </w:r>
      </w:ins>
    </w:p>
    <w:p w14:paraId="2B920F94" w14:textId="64554862" w:rsidR="00E6536B" w:rsidDel="00CC0B5B" w:rsidRDefault="00786622">
      <w:pPr>
        <w:pStyle w:val="BodyText"/>
        <w:rPr>
          <w:del w:id="17" w:author="Muise, Evan" w:date="2021-12-20T13:14:00Z"/>
          <w:rFonts w:cs="Times New Roman"/>
        </w:rPr>
      </w:pPr>
      <w:ins w:id="18" w:author="Muise, Evan" w:date="2021-12-20T13:14:00Z">
        <w:r>
          <w:rPr>
            <w:rFonts w:cs="Times New Roman"/>
          </w:rPr>
          <w:t>Ferraro (2009) prescribe</w:t>
        </w:r>
      </w:ins>
      <w:ins w:id="19" w:author="Muise, Evan" w:date="2022-01-05T10:53:00Z">
        <w:r w:rsidR="00752A1E">
          <w:rPr>
            <w:rFonts w:cs="Times New Roman"/>
          </w:rPr>
          <w:t>d</w:t>
        </w:r>
      </w:ins>
      <w:ins w:id="20" w:author="Muise, Evan" w:date="2021-12-20T13:14:00Z">
        <w:r>
          <w:rPr>
            <w:rFonts w:cs="Times New Roman"/>
          </w:rPr>
          <w:t xml:space="preserve"> the use of the counterfactual</w:t>
        </w:r>
      </w:ins>
      <w:ins w:id="21" w:author="Muise, Evan" w:date="2022-01-05T10:53:00Z">
        <w:r w:rsidR="00752A1E">
          <w:rPr>
            <w:rFonts w:cs="Times New Roman"/>
          </w:rPr>
          <w:t xml:space="preserve"> method based on</w:t>
        </w:r>
      </w:ins>
      <w:ins w:id="22" w:author="Muise, Evan" w:date="2021-12-20T13:14:00Z">
        <w:r>
          <w:rPr>
            <w:rFonts w:cs="Times New Roman"/>
          </w:rPr>
          <w:t xml:space="preserve"> comparing </w:t>
        </w:r>
      </w:ins>
      <w:ins w:id="23" w:author="Muise, Evan" w:date="2022-01-05T10:52:00Z">
        <w:r w:rsidR="00752A1E">
          <w:rPr>
            <w:rFonts w:cs="Times New Roman"/>
          </w:rPr>
          <w:t>the outcomes</w:t>
        </w:r>
      </w:ins>
      <w:ins w:id="24" w:author="Muise, Evan" w:date="2021-12-20T13:14:00Z">
        <w:r>
          <w:rPr>
            <w:rFonts w:cs="Times New Roman"/>
          </w:rPr>
          <w:t xml:space="preserve"> </w:t>
        </w:r>
      </w:ins>
      <w:ins w:id="25" w:author="Muise, Evan" w:date="2022-01-05T10:53:00Z">
        <w:r w:rsidR="00752A1E">
          <w:rPr>
            <w:rFonts w:cs="Times New Roman"/>
          </w:rPr>
          <w:t>following</w:t>
        </w:r>
      </w:ins>
      <w:ins w:id="26" w:author="Muise, Evan" w:date="2021-12-20T13:14:00Z">
        <w:r>
          <w:rPr>
            <w:rFonts w:cs="Times New Roman"/>
          </w:rPr>
          <w:t xml:space="preserve"> PA implementation with what would have happened if the PA was not implemented. The counterfactual method </w:t>
        </w:r>
      </w:ins>
      <w:ins w:id="27" w:author="Muise, Evan" w:date="2022-01-05T10:53:00Z">
        <w:r w:rsidR="00752A1E">
          <w:rPr>
            <w:rFonts w:cs="Times New Roman"/>
          </w:rPr>
          <w:t xml:space="preserve">is widely used </w:t>
        </w:r>
      </w:ins>
      <w:ins w:id="28" w:author="Muise, Evan" w:date="2021-12-20T13:14:00Z">
        <w:r>
          <w:rPr>
            <w:rFonts w:cs="Times New Roman"/>
          </w:rPr>
          <w:t>as a</w:t>
        </w:r>
      </w:ins>
      <w:ins w:id="29" w:author="Muise, Evan" w:date="2021-12-20T13:48:00Z">
        <w:r w:rsidR="00190031">
          <w:rPr>
            <w:rFonts w:cs="Times New Roman"/>
          </w:rPr>
          <w:t xml:space="preserve"> more</w:t>
        </w:r>
      </w:ins>
      <w:ins w:id="30" w:author="Muise, Evan" w:date="2021-12-20T13:14:00Z">
        <w:r>
          <w:rPr>
            <w:rFonts w:cs="Times New Roman"/>
          </w:rPr>
          <w:t xml:space="preserve"> </w:t>
        </w:r>
      </w:ins>
      <w:ins w:id="31" w:author="Muise, Evan" w:date="2021-12-20T13:48:00Z">
        <w:r w:rsidR="00190031">
          <w:rPr>
            <w:rFonts w:cs="Times New Roman"/>
          </w:rPr>
          <w:t>accurate</w:t>
        </w:r>
      </w:ins>
      <w:ins w:id="32" w:author="Muise, Evan" w:date="2021-12-20T13:14:00Z">
        <w:r>
          <w:rPr>
            <w:rFonts w:cs="Times New Roman"/>
          </w:rPr>
          <w:t xml:space="preserve"> </w:t>
        </w:r>
      </w:ins>
      <w:ins w:id="33" w:author="Muise, Evan" w:date="2021-12-20T13:48:00Z">
        <w:r w:rsidR="00190031">
          <w:rPr>
            <w:rFonts w:cs="Times New Roman"/>
          </w:rPr>
          <w:t>method for</w:t>
        </w:r>
      </w:ins>
      <w:ins w:id="34" w:author="Muise, Evan" w:date="2021-12-20T13:14:00Z">
        <w:r>
          <w:rPr>
            <w:rFonts w:cs="Times New Roman"/>
          </w:rPr>
          <w:t xml:space="preserve"> </w:t>
        </w:r>
      </w:ins>
      <w:ins w:id="35" w:author="Muise, Evan" w:date="2021-12-20T14:01:00Z">
        <w:r w:rsidR="00CC0B5B">
          <w:rPr>
            <w:rFonts w:cs="Times New Roman"/>
          </w:rPr>
          <w:t>assessing</w:t>
        </w:r>
      </w:ins>
      <w:ins w:id="36" w:author="Muise, Evan" w:date="2021-12-20T13:14:00Z">
        <w:r>
          <w:rPr>
            <w:rFonts w:cs="Times New Roman"/>
          </w:rPr>
          <w:t xml:space="preserve"> protected area management effectiveness (Coad et al., 2015, </w:t>
        </w:r>
        <w:proofErr w:type="spellStart"/>
        <w:r>
          <w:rPr>
            <w:rFonts w:cs="Times New Roman"/>
          </w:rPr>
          <w:t>Geldmann</w:t>
        </w:r>
        <w:proofErr w:type="spellEnd"/>
        <w:r>
          <w:rPr>
            <w:rFonts w:cs="Times New Roman"/>
          </w:rPr>
          <w:t xml:space="preserve"> et al., 2019, Eklund et al, 2019, </w:t>
        </w:r>
        <w:proofErr w:type="spellStart"/>
        <w:r>
          <w:rPr>
            <w:rFonts w:cs="Times New Roman"/>
          </w:rPr>
          <w:t>Terraube</w:t>
        </w:r>
        <w:proofErr w:type="spellEnd"/>
        <w:r>
          <w:rPr>
            <w:rFonts w:cs="Times New Roman"/>
          </w:rPr>
          <w:t xml:space="preserve"> et al., 2020).</w:t>
        </w:r>
      </w:ins>
      <w:ins w:id="37" w:author="Muise, Evan" w:date="2021-12-20T13:15:00Z">
        <w:r>
          <w:rPr>
            <w:rFonts w:cs="Times New Roman"/>
          </w:rPr>
          <w:t xml:space="preserve"> </w:t>
        </w:r>
      </w:ins>
      <w:bookmarkStart w:id="38" w:name="_Hlk92272832"/>
      <w:ins w:id="39" w:author="Muise, Evan" w:date="2021-12-20T13:17:00Z">
        <w:r w:rsidR="00903031">
          <w:rPr>
            <w:rFonts w:cs="Times New Roman"/>
          </w:rPr>
          <w:t>This method is f</w:t>
        </w:r>
      </w:ins>
      <w:ins w:id="40" w:author="Muise, Evan" w:date="2021-12-20T13:18:00Z">
        <w:r w:rsidR="00903031">
          <w:rPr>
            <w:rFonts w:cs="Times New Roman"/>
          </w:rPr>
          <w:t xml:space="preserve">requently employed by </w:t>
        </w:r>
      </w:ins>
      <w:ins w:id="41" w:author="Muise, Evan" w:date="2021-12-20T13:26:00Z">
        <w:r w:rsidR="00EB1804">
          <w:rPr>
            <w:rFonts w:cs="Times New Roman"/>
          </w:rPr>
          <w:t>using matching methods</w:t>
        </w:r>
      </w:ins>
      <w:ins w:id="42" w:author="Muise, Evan" w:date="2022-01-05T10:55:00Z">
        <w:r w:rsidR="00752A1E">
          <w:rPr>
            <w:rFonts w:cs="Times New Roman"/>
          </w:rPr>
          <w:t xml:space="preserve">, where </w:t>
        </w:r>
        <w:r w:rsidR="00752A1E">
          <w:rPr>
            <w:rFonts w:cs="Times New Roman"/>
          </w:rPr>
          <w:lastRenderedPageBreak/>
          <w:t xml:space="preserve">treatment and control samples are similar </w:t>
        </w:r>
      </w:ins>
      <w:ins w:id="43" w:author="Muise, Evan" w:date="2022-01-05T10:59:00Z">
        <w:r w:rsidR="00752A1E">
          <w:rPr>
            <w:rFonts w:cs="Times New Roman"/>
          </w:rPr>
          <w:t xml:space="preserve">with regards </w:t>
        </w:r>
      </w:ins>
      <w:ins w:id="44" w:author="Muise, Evan" w:date="2022-01-05T11:00:00Z">
        <w:r w:rsidR="00752A1E">
          <w:rPr>
            <w:rFonts w:cs="Times New Roman"/>
          </w:rPr>
          <w:t xml:space="preserve">to </w:t>
        </w:r>
      </w:ins>
      <w:ins w:id="45" w:author="Muise, Evan" w:date="2022-01-05T10:59:00Z">
        <w:r w:rsidR="00752A1E">
          <w:rPr>
            <w:rFonts w:cs="Times New Roman"/>
          </w:rPr>
          <w:t>topography, climate, land cover, or others,</w:t>
        </w:r>
      </w:ins>
      <w:ins w:id="46" w:author="Muise, Evan" w:date="2021-12-20T13:26:00Z">
        <w:r w:rsidR="00EB1804">
          <w:rPr>
            <w:rFonts w:cs="Times New Roman"/>
          </w:rPr>
          <w:t xml:space="preserve"> t</w:t>
        </w:r>
      </w:ins>
      <w:ins w:id="47" w:author="Muise, Evan" w:date="2021-12-20T13:27:00Z">
        <w:r w:rsidR="00EB1804">
          <w:rPr>
            <w:rFonts w:cs="Times New Roman"/>
          </w:rPr>
          <w:t xml:space="preserve">o </w:t>
        </w:r>
      </w:ins>
      <w:ins w:id="48" w:author="Muise, Evan" w:date="2021-12-20T13:29:00Z">
        <w:r w:rsidR="00EB1804">
          <w:rPr>
            <w:rFonts w:cs="Times New Roman"/>
          </w:rPr>
          <w:t>select UA which directly correspond to the PA being analyzed</w:t>
        </w:r>
      </w:ins>
      <w:ins w:id="49" w:author="Muise, Evan" w:date="2021-12-20T13:27:00Z">
        <w:r w:rsidR="00EB1804">
          <w:rPr>
            <w:rFonts w:cs="Times New Roman"/>
          </w:rPr>
          <w:t xml:space="preserve"> </w:t>
        </w:r>
        <w:bookmarkEnd w:id="38"/>
        <w:r w:rsidR="00EB1804">
          <w:rPr>
            <w:rFonts w:cs="Times New Roman"/>
          </w:rPr>
          <w:t>(</w:t>
        </w:r>
      </w:ins>
      <w:proofErr w:type="spellStart"/>
      <w:ins w:id="50" w:author="Muise, Evan" w:date="2021-12-20T13:33:00Z">
        <w:r w:rsidR="00EC1E21">
          <w:rPr>
            <w:rFonts w:cs="Times New Roman"/>
          </w:rPr>
          <w:t>Geldmann</w:t>
        </w:r>
        <w:proofErr w:type="spellEnd"/>
        <w:r w:rsidR="00EC1E21">
          <w:rPr>
            <w:rFonts w:cs="Times New Roman"/>
          </w:rPr>
          <w:t xml:space="preserve"> et al., 2019, </w:t>
        </w:r>
      </w:ins>
      <w:proofErr w:type="spellStart"/>
      <w:ins w:id="51" w:author="Muise, Evan" w:date="2021-12-20T13:27:00Z">
        <w:r w:rsidR="00EB1804">
          <w:rPr>
            <w:rFonts w:cs="Times New Roman"/>
          </w:rPr>
          <w:t>Ribas</w:t>
        </w:r>
      </w:ins>
      <w:proofErr w:type="spellEnd"/>
      <w:ins w:id="52" w:author="Muise, Evan" w:date="2021-12-20T13:33:00Z">
        <w:r w:rsidR="00EC1E21">
          <w:rPr>
            <w:rFonts w:cs="Times New Roman"/>
          </w:rPr>
          <w:t xml:space="preserve"> et al.</w:t>
        </w:r>
      </w:ins>
      <w:ins w:id="53" w:author="Muise, Evan" w:date="2021-12-20T13:27:00Z">
        <w:r w:rsidR="00EB1804">
          <w:rPr>
            <w:rFonts w:cs="Times New Roman"/>
          </w:rPr>
          <w:t>, 2020).</w:t>
        </w:r>
      </w:ins>
      <w:ins w:id="54" w:author="Muise, Evan" w:date="2021-12-20T13:29:00Z">
        <w:r w:rsidR="00EB1804">
          <w:rPr>
            <w:rFonts w:cs="Times New Roman"/>
          </w:rPr>
          <w:t xml:space="preserve"> </w:t>
        </w:r>
      </w:ins>
      <w:ins w:id="55" w:author="Muise, Evan" w:date="2021-12-20T13:34:00Z">
        <w:r w:rsidR="00EC1E21">
          <w:rPr>
            <w:rFonts w:cs="Times New Roman"/>
          </w:rPr>
          <w:t>Collecting field data across both the PA and its counterfactual UA is</w:t>
        </w:r>
      </w:ins>
      <w:ins w:id="56" w:author="Muise, Evan" w:date="2021-12-20T13:35:00Z">
        <w:r w:rsidR="00EC1E21">
          <w:rPr>
            <w:rFonts w:cs="Times New Roman"/>
          </w:rPr>
          <w:t xml:space="preserve"> often time-and-cost prohibitive. </w:t>
        </w:r>
      </w:ins>
      <w:del w:id="57" w:author="Muise, Evan" w:date="2021-12-20T13:35:00Z">
        <w:r w:rsidR="00B16883" w:rsidRPr="00AA0A1E" w:rsidDel="00EC1E21">
          <w:rPr>
            <w:rFonts w:cs="Times New Roman"/>
          </w:rPr>
          <w:delText xml:space="preserve">However, collecting field data across the large, often remote, regions covered by PA is time-and-cost prohibitive. </w:delText>
        </w:r>
      </w:del>
      <w:ins w:id="58" w:author="Muise, Evan" w:date="2022-01-05T11:00:00Z">
        <w:r w:rsidR="00752A1E">
          <w:rPr>
            <w:rFonts w:cs="Times New Roman"/>
          </w:rPr>
          <w:t xml:space="preserve">Consequently, </w:t>
        </w:r>
      </w:ins>
      <w:del w:id="59" w:author="Muise, Evan" w:date="2022-01-05T11:00:00Z">
        <w:r w:rsidR="00B16883" w:rsidRPr="00AA0A1E" w:rsidDel="00752A1E">
          <w:rPr>
            <w:rFonts w:cs="Times New Roman"/>
          </w:rPr>
          <w:delText>T</w:delText>
        </w:r>
      </w:del>
      <w:ins w:id="60" w:author="Muise, Evan" w:date="2022-01-05T11:00:00Z">
        <w:r w:rsidR="00752A1E">
          <w:rPr>
            <w:rFonts w:cs="Times New Roman"/>
          </w:rPr>
          <w:t>t</w:t>
        </w:r>
      </w:ins>
      <w:r w:rsidR="00B16883" w:rsidRPr="00AA0A1E">
        <w:rPr>
          <w:rFonts w:cs="Times New Roman"/>
        </w:rPr>
        <w:t>he increasing prevalence of freely available imagery has led to satellite remote sensing becoming an essential tool for PA monitoring (Nagendra et al. 2013).</w:t>
      </w:r>
    </w:p>
    <w:bookmarkEnd w:id="11"/>
    <w:p w14:paraId="21348A93" w14:textId="77777777" w:rsidR="00C60D71" w:rsidRPr="00AA0A1E" w:rsidRDefault="00B16883">
      <w:pPr>
        <w:pStyle w:val="BodyText"/>
        <w:rPr>
          <w:rFonts w:cs="Times New Roman"/>
        </w:rPr>
      </w:pPr>
      <w:r w:rsidRPr="00AA0A1E">
        <w:rPr>
          <w:rFonts w:cs="Times New Roman"/>
        </w:rPr>
        <w:t>The opening of the Landsat archive in 2008 (</w:t>
      </w:r>
      <w:proofErr w:type="spellStart"/>
      <w:r w:rsidRPr="00AA0A1E">
        <w:rPr>
          <w:rFonts w:cs="Times New Roman"/>
        </w:rPr>
        <w:t>Wulder</w:t>
      </w:r>
      <w:proofErr w:type="spellEnd"/>
      <w:r w:rsidRPr="00AA0A1E">
        <w:rPr>
          <w:rFonts w:cs="Times New Roman"/>
        </w:rPr>
        <w:t xml:space="preserve">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t>
      </w:r>
      <w:proofErr w:type="spellStart"/>
      <w:r w:rsidRPr="00AA0A1E">
        <w:rPr>
          <w:rFonts w:cs="Times New Roman"/>
        </w:rPr>
        <w:t>Wulder</w:t>
      </w:r>
      <w:proofErr w:type="spellEnd"/>
      <w:r w:rsidRPr="00AA0A1E">
        <w:rPr>
          <w:rFonts w:cs="Times New Roman"/>
        </w:rPr>
        <w:t xml:space="preserve"> et al. 2012a). Leveraging free and open-source optical remote sensing data products has allowed users to increasingly undertake comparisons across an entire jurisdiction’s PA network (Fraser et al. 2009, </w:t>
      </w:r>
      <w:proofErr w:type="spellStart"/>
      <w:r w:rsidRPr="00AA0A1E">
        <w:rPr>
          <w:rFonts w:cs="Times New Roman"/>
        </w:rPr>
        <w:t>Soverel</w:t>
      </w:r>
      <w:proofErr w:type="spellEnd"/>
      <w:r w:rsidRPr="00AA0A1E">
        <w:rPr>
          <w:rFonts w:cs="Times New Roman"/>
        </w:rPr>
        <w:t xml:space="preserve"> et al. 2010, </w:t>
      </w:r>
      <w:proofErr w:type="spellStart"/>
      <w:r w:rsidRPr="00AA0A1E">
        <w:rPr>
          <w:rFonts w:cs="Times New Roman"/>
        </w:rPr>
        <w:t>Pôças</w:t>
      </w:r>
      <w:proofErr w:type="spellEnd"/>
      <w:r w:rsidRPr="00AA0A1E">
        <w:rPr>
          <w:rFonts w:cs="Times New Roman"/>
        </w:rPr>
        <w:t xml:space="preserve"> et al. 2011, Bolton et al. 2019, Skidmore et al. 2021), comparing them to ecologically similar UA (Turner et al. 2015, Buchanan et al. 2018). These comparisons allow for an assessment of the effectiveness of a given PA or the entire PA network at representing regional biodiversity trends (</w:t>
      </w:r>
      <w:proofErr w:type="spellStart"/>
      <w:r w:rsidRPr="00AA0A1E">
        <w:rPr>
          <w:rFonts w:cs="Times New Roman"/>
        </w:rPr>
        <w:t>Soverel</w:t>
      </w:r>
      <w:proofErr w:type="spellEnd"/>
      <w:r w:rsidRPr="00AA0A1E">
        <w:rPr>
          <w:rFonts w:cs="Times New Roman"/>
        </w:rPr>
        <w:t xml:space="preserve"> et al. 2010, Turner et al. 2015, Bolton et al. 2019).</w:t>
      </w:r>
    </w:p>
    <w:p w14:paraId="77B4DD66" w14:textId="77777777" w:rsidR="00C60D71" w:rsidRPr="00AA0A1E" w:rsidRDefault="00B16883">
      <w:pPr>
        <w:pStyle w:val="BodyText"/>
        <w:rPr>
          <w:rFonts w:cs="Times New Roman"/>
        </w:rPr>
      </w:pPr>
      <w:r w:rsidRPr="00AA0A1E">
        <w:rPr>
          <w:rFonts w:cs="Times New Roman"/>
        </w:rPr>
        <w:t xml:space="preserve">Optical remote sensing technologies have offered a key approach to deriving indicators (Nagendra 2008, Fraser et al. 2009, </w:t>
      </w:r>
      <w:proofErr w:type="spellStart"/>
      <w:r w:rsidRPr="00AA0A1E">
        <w:rPr>
          <w:rFonts w:cs="Times New Roman"/>
        </w:rPr>
        <w:t>Soverel</w:t>
      </w:r>
      <w:proofErr w:type="spellEnd"/>
      <w:r w:rsidRPr="00AA0A1E">
        <w:rPr>
          <w:rFonts w:cs="Times New Roman"/>
        </w:rPr>
        <w:t xml:space="preserve"> et al. 2010, Burkhard et al. 2012, Pereira et al. 2013, Bolton et al. 2019) and detecting key terrestrial processes (Turner et al. 2003) to assess PA effectiveness at conserving ecological integrity (Nagendra 2001, Nagendra et al. 2013). These </w:t>
      </w:r>
      <w:r w:rsidRPr="00AA0A1E">
        <w:rPr>
          <w:rFonts w:cs="Times New Roman"/>
        </w:rPr>
        <w:lastRenderedPageBreak/>
        <w:t>indicators derived from remote sensing technologies can be categorized and monitored at broad 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w:t>
      </w:r>
      <w:proofErr w:type="spellStart"/>
      <w:r w:rsidRPr="00AA0A1E">
        <w:rPr>
          <w:rFonts w:cs="Times New Roman"/>
        </w:rPr>
        <w:t>Rocchini</w:t>
      </w:r>
      <w:proofErr w:type="spellEnd"/>
      <w:r w:rsidRPr="00AA0A1E">
        <w:rPr>
          <w:rFonts w:cs="Times New Roman"/>
        </w:rPr>
        <w:t xml:space="preserve"> et al. 2010), and ecosystem structure (Cohen and </w:t>
      </w:r>
      <w:proofErr w:type="spellStart"/>
      <w:r w:rsidRPr="00AA0A1E">
        <w:rPr>
          <w:rFonts w:cs="Times New Roman"/>
        </w:rPr>
        <w:t>Goward</w:t>
      </w:r>
      <w:proofErr w:type="spellEnd"/>
      <w:r w:rsidRPr="00AA0A1E">
        <w:rPr>
          <w:rFonts w:cs="Times New Roman"/>
        </w:rPr>
        <w:t xml:space="preserve"> 2004, Goetz et al. 2007, </w:t>
      </w:r>
      <w:proofErr w:type="spellStart"/>
      <w:r w:rsidRPr="00AA0A1E">
        <w:rPr>
          <w:rFonts w:cs="Times New Roman"/>
        </w:rPr>
        <w:t>Soverel</w:t>
      </w:r>
      <w:proofErr w:type="spellEnd"/>
      <w:r w:rsidRPr="00AA0A1E">
        <w:rPr>
          <w:rFonts w:cs="Times New Roman"/>
        </w:rPr>
        <w:t xml:space="preserve"> et al. 2010, </w:t>
      </w:r>
      <w:proofErr w:type="spellStart"/>
      <w:r w:rsidRPr="00AA0A1E">
        <w:rPr>
          <w:rFonts w:cs="Times New Roman"/>
        </w:rPr>
        <w:t>Pôças</w:t>
      </w:r>
      <w:proofErr w:type="spellEnd"/>
      <w:r w:rsidRPr="00AA0A1E">
        <w:rPr>
          <w:rFonts w:cs="Times New Roman"/>
        </w:rPr>
        <w:t xml:space="preserve"> et al. 2011) and function (Skidmore et al. 2021). Moreover, remote sensing technologies enable the monitoring of terrestrial processes, such as natural and anthropogenic disturbance regimes (Kerr and Ostrovsky 2003, </w:t>
      </w:r>
      <w:proofErr w:type="spellStart"/>
      <w:r w:rsidRPr="00AA0A1E">
        <w:rPr>
          <w:rFonts w:cs="Times New Roman"/>
        </w:rPr>
        <w:t>Alsdorf</w:t>
      </w:r>
      <w:proofErr w:type="spellEnd"/>
      <w:r w:rsidRPr="00AA0A1E">
        <w:rPr>
          <w:rFonts w:cs="Times New Roman"/>
        </w:rPr>
        <w:t xml:space="preserve"> et al. 2007, </w:t>
      </w:r>
      <w:proofErr w:type="spellStart"/>
      <w:r w:rsidRPr="00AA0A1E">
        <w:rPr>
          <w:rFonts w:cs="Times New Roman"/>
        </w:rPr>
        <w:t>Hermosilla</w:t>
      </w:r>
      <w:proofErr w:type="spellEnd"/>
      <w:r w:rsidRPr="00AA0A1E">
        <w:rPr>
          <w:rFonts w:cs="Times New Roman"/>
        </w:rPr>
        <w:t xml:space="preserve"> et al. 2015b, Bolton et al. 2019), alongside biogeochemical cycles (Myneni et al. 2001), vegetation productivity (Running et al. 2004), and vegetation dynamics (Zhang et al. 2003). Diversity in forest structural attribute measurements, often derived from light detection and ranging (lidar) is also a strong indicator of biodiversity, providing habitat, influencing food quality, and mediating microclimates (Gao et al. 2014, Guo et al. 2017).</w:t>
      </w:r>
    </w:p>
    <w:p w14:paraId="709E9481" w14:textId="77777777" w:rsidR="00C60D71" w:rsidRPr="00AA0A1E" w:rsidRDefault="00B16883">
      <w:pPr>
        <w:pStyle w:val="BodyText"/>
        <w:rPr>
          <w:rFonts w:cs="Times New Roman"/>
        </w:rPr>
      </w:pPr>
      <w:r w:rsidRPr="00AA0A1E">
        <w:rPr>
          <w:rFonts w:cs="Times New Roman"/>
        </w:rPr>
        <w:t xml:space="preserve">Lidar enables the accurate characterization of treed vegetation structure (e.g.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 xml:space="preserve">combining lidar </w:t>
      </w:r>
      <w:r w:rsidRPr="00AA0A1E">
        <w:rPr>
          <w:rFonts w:cs="Times New Roman"/>
        </w:rPr>
        <w:lastRenderedPageBreak/>
        <w:t>data with times series of Landsat data, generating forest structural attributes across large regions and even entire countries (</w:t>
      </w:r>
      <w:proofErr w:type="spellStart"/>
      <w:r w:rsidRPr="00AA0A1E">
        <w:rPr>
          <w:rFonts w:cs="Times New Roman"/>
        </w:rPr>
        <w:t>Wulder</w:t>
      </w:r>
      <w:proofErr w:type="spellEnd"/>
      <w:r w:rsidRPr="00AA0A1E">
        <w:rPr>
          <w:rFonts w:cs="Times New Roman"/>
        </w:rPr>
        <w:t xml:space="preserve"> et al. 2012b, </w:t>
      </w:r>
      <w:proofErr w:type="spellStart"/>
      <w:r w:rsidRPr="00AA0A1E">
        <w:rPr>
          <w:rFonts w:cs="Times New Roman"/>
        </w:rPr>
        <w:t>Matasci</w:t>
      </w:r>
      <w:proofErr w:type="spellEnd"/>
      <w:r w:rsidRPr="00AA0A1E">
        <w:rPr>
          <w:rFonts w:cs="Times New Roman"/>
        </w:rPr>
        <w:t xml:space="preserve"> et al. 2018a).</w:t>
      </w:r>
    </w:p>
    <w:p w14:paraId="0EB3FBD9" w14:textId="79F44E65" w:rsidR="00C60D71" w:rsidRPr="00AA0A1E" w:rsidRDefault="00B16883">
      <w:pPr>
        <w:pStyle w:val="BodyText"/>
        <w:rPr>
          <w:rFonts w:cs="Times New Roman"/>
        </w:rPr>
      </w:pPr>
      <w:r w:rsidRPr="00AA0A1E">
        <w:rPr>
          <w:rFonts w:cs="Times New Roman"/>
        </w:rP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w:t>
      </w:r>
      <w:del w:id="61" w:author="Muise, Evan" w:date="2022-01-05T11:16:00Z">
        <w:r w:rsidRPr="00AA0A1E" w:rsidDel="00FA588C">
          <w:rPr>
            <w:rFonts w:cs="Times New Roman"/>
          </w:rPr>
          <w:delText xml:space="preserve">protected </w:delText>
        </w:r>
      </w:del>
      <w:ins w:id="62" w:author="Muise, Evan" w:date="2022-01-05T11:16:00Z">
        <w:r w:rsidR="00FA588C">
          <w:rPr>
            <w:rFonts w:cs="Times New Roman"/>
          </w:rPr>
          <w:t>PA</w:t>
        </w:r>
        <w:r w:rsidR="00FA588C" w:rsidRPr="00AA0A1E">
          <w:rPr>
            <w:rFonts w:cs="Times New Roman"/>
          </w:rPr>
          <w:t xml:space="preserve"> </w:t>
        </w:r>
      </w:ins>
      <w:r w:rsidRPr="00AA0A1E">
        <w:rPr>
          <w:rFonts w:cs="Times New Roman"/>
        </w:rPr>
        <w:t>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datasets and methods for assessing PA effectiveness.</w:t>
      </w:r>
    </w:p>
    <w:p w14:paraId="29D1655C" w14:textId="77777777" w:rsidR="00C60D71" w:rsidRPr="00AA0A1E" w:rsidRDefault="00B16883">
      <w:pPr>
        <w:pStyle w:val="Heading1"/>
        <w:rPr>
          <w:rFonts w:ascii="Times New Roman" w:hAnsi="Times New Roman" w:cs="Times New Roman"/>
        </w:rPr>
      </w:pPr>
      <w:bookmarkStart w:id="63" w:name="methods"/>
      <w:bookmarkEnd w:id="8"/>
      <w:r w:rsidRPr="00AA0A1E">
        <w:rPr>
          <w:rFonts w:ascii="Times New Roman" w:hAnsi="Times New Roman" w:cs="Times New Roman"/>
        </w:rPr>
        <w:t>Methods</w:t>
      </w:r>
    </w:p>
    <w:p w14:paraId="612A56BB" w14:textId="77777777" w:rsidR="00C60D71" w:rsidRPr="00AA0A1E" w:rsidRDefault="00B16883">
      <w:pPr>
        <w:pStyle w:val="Heading2"/>
        <w:rPr>
          <w:rFonts w:ascii="Times New Roman" w:hAnsi="Times New Roman" w:cs="Times New Roman"/>
        </w:rPr>
      </w:pPr>
      <w:bookmarkStart w:id="64" w:name="study-area"/>
      <w:r w:rsidRPr="00AA0A1E">
        <w:rPr>
          <w:rFonts w:ascii="Times New Roman" w:hAnsi="Times New Roman" w:cs="Times New Roman"/>
        </w:rPr>
        <w:t>Study Area</w:t>
      </w:r>
    </w:p>
    <w:p w14:paraId="304E3BBF" w14:textId="77777777"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ecosystems. This diversity of ecosystems is in part due to the large area as well as variations in topography and climate. The existing Biogeoclimatic Ecosystem Classification (BEC) system disaggregates BC ecosystems into zones (</w:t>
      </w:r>
      <w:proofErr w:type="spellStart"/>
      <w:r w:rsidRPr="00AA0A1E">
        <w:rPr>
          <w:rFonts w:cs="Times New Roman"/>
        </w:rPr>
        <w:t>Pojar</w:t>
      </w:r>
      <w:proofErr w:type="spellEnd"/>
      <w:r w:rsidRPr="00AA0A1E">
        <w:rPr>
          <w:rFonts w:cs="Times New Roman"/>
        </w:rPr>
        <w:t xml:space="preserve"> et al. 1987). The broadest classification </w:t>
      </w:r>
      <w:r w:rsidRPr="00AA0A1E">
        <w:rPr>
          <w:rFonts w:cs="Times New Roman"/>
        </w:rPr>
        <w:lastRenderedPageBreak/>
        <w:t>delineates 16 zones, which are further broken down into subzones, variants, and phases based on microclimate, precipitation, and topography (</w:t>
      </w:r>
      <w:proofErr w:type="spellStart"/>
      <w:r w:rsidRPr="00AA0A1E">
        <w:rPr>
          <w:rFonts w:cs="Times New Roman"/>
        </w:rPr>
        <w:t>Pojar</w:t>
      </w:r>
      <w:proofErr w:type="spellEnd"/>
      <w:r w:rsidRPr="00AA0A1E">
        <w:rPr>
          <w:rFonts w:cs="Times New Roman"/>
        </w:rPr>
        <w:t xml:space="preserve"> et al. 1987, </w:t>
      </w:r>
      <w:proofErr w:type="spellStart"/>
      <w:r w:rsidRPr="00AA0A1E">
        <w:rPr>
          <w:rFonts w:cs="Times New Roman"/>
        </w:rPr>
        <w:t>Meidinger</w:t>
      </w:r>
      <w:proofErr w:type="spellEnd"/>
      <w:r w:rsidRPr="00AA0A1E">
        <w:rPr>
          <w:rFonts w:cs="Times New Roman"/>
        </w:rPr>
        <w:t xml:space="preserve"> and </w:t>
      </w:r>
      <w:proofErr w:type="spellStart"/>
      <w:r w:rsidRPr="00AA0A1E">
        <w:rPr>
          <w:rFonts w:cs="Times New Roman"/>
        </w:rPr>
        <w:t>Pojar</w:t>
      </w:r>
      <w:proofErr w:type="spellEnd"/>
      <w:r w:rsidRPr="00AA0A1E">
        <w:rPr>
          <w:rFonts w:cs="Times New Roman"/>
        </w:rPr>
        <w:t xml:space="preserve"> 1991). As a result, BEC zones vary widely in size (ranging from 0.25 million ha to 17.5 million ha), and in number of subzones (from 1 to 43; see Table 1).</w:t>
      </w:r>
    </w:p>
    <w:p w14:paraId="4456D2DF" w14:textId="3562503E"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w:t>
      </w:r>
      <w:r w:rsidR="00CC0B5B" w:rsidRPr="00AA0A1E">
        <w:rPr>
          <w:rFonts w:cs="Times New Roman"/>
        </w:rPr>
        <w:t>) and</w:t>
      </w:r>
      <w:r w:rsidRPr="00AA0A1E">
        <w:rPr>
          <w:rFonts w:cs="Times New Roman"/>
        </w:rPr>
        <w:t xml:space="preserve"> consists of a network of PA and PA complexes (multiple nearby PA which share the same conservation goals), with large variations in size, ranging from 0.02 to 987,899 ha (Figure 1).</w:t>
      </w:r>
    </w:p>
    <w:p w14:paraId="51E48F99" w14:textId="77777777" w:rsidR="00C60D71" w:rsidRPr="00AA0A1E" w:rsidRDefault="00B16883">
      <w:pPr>
        <w:pStyle w:val="Heading2"/>
        <w:rPr>
          <w:rFonts w:ascii="Times New Roman" w:hAnsi="Times New Roman" w:cs="Times New Roman"/>
        </w:rPr>
      </w:pPr>
      <w:bookmarkStart w:id="65" w:name="data"/>
      <w:bookmarkEnd w:id="64"/>
      <w:r w:rsidRPr="00AA0A1E">
        <w:rPr>
          <w:rFonts w:ascii="Times New Roman" w:hAnsi="Times New Roman" w:cs="Times New Roman"/>
        </w:rPr>
        <w:t>Data</w:t>
      </w:r>
    </w:p>
    <w:p w14:paraId="4865D193" w14:textId="77777777" w:rsidR="00C60D71" w:rsidRPr="00AA0A1E" w:rsidRDefault="00B16883">
      <w:pPr>
        <w:pStyle w:val="Heading3"/>
        <w:rPr>
          <w:rFonts w:ascii="Times New Roman" w:hAnsi="Times New Roman" w:cs="Times New Roman"/>
        </w:rPr>
      </w:pPr>
      <w:bookmarkStart w:id="66" w:name="X26a1d7d088e9ef2fe73db559533f62a4bc34054"/>
      <w:r w:rsidRPr="00AA0A1E">
        <w:rPr>
          <w:rFonts w:ascii="Times New Roman" w:hAnsi="Times New Roman" w:cs="Times New Roman"/>
        </w:rPr>
        <w:t>Biogeoclimatic Ecosystem Classification and Protected Areas</w:t>
      </w:r>
    </w:p>
    <w:p w14:paraId="0525CAF3" w14:textId="77777777" w:rsidR="00C60D71" w:rsidRPr="00AA0A1E" w:rsidRDefault="00B16883">
      <w:pPr>
        <w:pStyle w:val="FirstParagraph"/>
        <w:rPr>
          <w:rFonts w:cs="Times New Roman"/>
        </w:rPr>
      </w:pPr>
      <w:r w:rsidRPr="00AA0A1E">
        <w:rPr>
          <w:rFonts w:cs="Times New Roman"/>
        </w:rPr>
        <w:t xml:space="preserve">Boundaries for BEC zones and subzones were acquired using the </w:t>
      </w:r>
      <w:proofErr w:type="spellStart"/>
      <w:r w:rsidRPr="00AA0A1E">
        <w:rPr>
          <w:rFonts w:cs="Times New Roman"/>
          <w:b/>
          <w:bCs/>
        </w:rPr>
        <w:t>bcmaps</w:t>
      </w:r>
      <w:proofErr w:type="spellEnd"/>
      <w:r w:rsidRPr="00AA0A1E">
        <w:rPr>
          <w:rFonts w:cs="Times New Roman"/>
        </w:rPr>
        <w:t xml:space="preserve"> R package (</w:t>
      </w:r>
      <w:proofErr w:type="spellStart"/>
      <w:r w:rsidRPr="00AA0A1E">
        <w:rPr>
          <w:rFonts w:cs="Times New Roman"/>
        </w:rPr>
        <w:t>Teucher</w:t>
      </w:r>
      <w:proofErr w:type="spellEnd"/>
      <w:r w:rsidRPr="00AA0A1E">
        <w:rPr>
          <w:rFonts w:cs="Times New Roman"/>
        </w:rPr>
        <w:t xml:space="preserve"> et al. 2021). Two BEC subzones were entirely subsumed by PA (Boreal White and Black Spruce - Very Wet Cool and Spruce – Willow – Birch - Very Wet Cool Shrub), whereas the Sub-Boreal Pine – Spruce - Moist Cool subzone has no PA representation.</w:t>
      </w:r>
    </w:p>
    <w:p w14:paraId="15E777E3" w14:textId="6AC38176"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3">
        <w:r w:rsidRPr="00AA0A1E">
          <w:rPr>
            <w:rStyle w:val="Hyperlink"/>
            <w:rFonts w:cs="Times New Roman"/>
          </w:rPr>
          <w:t>https://cws-scf.ca/CPCAD-BDCAPC_Dec2020.gdb.zip</w:t>
        </w:r>
      </w:hyperlink>
      <w:r w:rsidRPr="00AA0A1E">
        <w:rPr>
          <w:rFonts w:cs="Times New Roman"/>
        </w:rPr>
        <w:t xml:space="preserve">), current as of December 2020, and includes the International Union for Conservation of Nature (IUCN) classification for each PA. PA were selected for analysis following the criteria outlined in Bolton et al. (2019). Only parks which belonged to IUCN classes </w:t>
      </w:r>
      <w:proofErr w:type="spellStart"/>
      <w:r w:rsidRPr="00AA0A1E">
        <w:rPr>
          <w:rFonts w:cs="Times New Roman"/>
        </w:rPr>
        <w:t>Ia</w:t>
      </w:r>
      <w:proofErr w:type="spellEnd"/>
      <w:r w:rsidRPr="00AA0A1E">
        <w:rPr>
          <w:rFonts w:cs="Times New Roman"/>
        </w:rPr>
        <w:t xml:space="preserve">, </w:t>
      </w:r>
      <w:proofErr w:type="spellStart"/>
      <w:r w:rsidRPr="00AA0A1E">
        <w:rPr>
          <w:rFonts w:cs="Times New Roman"/>
        </w:rPr>
        <w:t>Ib</w:t>
      </w:r>
      <w:proofErr w:type="spellEnd"/>
      <w:r w:rsidRPr="00AA0A1E">
        <w:rPr>
          <w:rFonts w:cs="Times New Roman"/>
        </w:rPr>
        <w:t>, II, and IV were selected, as these categories are considered strictly protected</w:t>
      </w:r>
      <w:r w:rsidR="00A56CF1">
        <w:rPr>
          <w:rFonts w:cs="Times New Roman"/>
        </w:rPr>
        <w:t xml:space="preserve"> for conservation purposes, and exclude monuments, and areas which can include anthropogenic disturbances caused by natural resource development</w:t>
      </w:r>
      <w:r w:rsidRPr="00AA0A1E">
        <w:rPr>
          <w:rFonts w:cs="Times New Roman"/>
        </w:rPr>
        <w:t xml:space="preserve">. </w:t>
      </w:r>
      <w:del w:id="67" w:author="Muise, Evan" w:date="2022-01-05T11:17:00Z">
        <w:r w:rsidRPr="00AA0A1E" w:rsidDel="00FA588C">
          <w:rPr>
            <w:rFonts w:cs="Times New Roman"/>
          </w:rPr>
          <w:delText>Protected areas &lt;</w:delText>
        </w:r>
      </w:del>
      <w:ins w:id="68" w:author="Muise, Evan" w:date="2022-01-05T11:17:00Z">
        <w:r w:rsidR="00FA588C">
          <w:rPr>
            <w:rFonts w:cs="Times New Roman"/>
          </w:rPr>
          <w:t>PA smaller than</w:t>
        </w:r>
      </w:ins>
      <w:r w:rsidRPr="00AA0A1E">
        <w:rPr>
          <w:rFonts w:cs="Times New Roman"/>
        </w:rPr>
        <w:t xml:space="preserve"> 100 ha in size were also excluded from the </w:t>
      </w:r>
      <w:r w:rsidRPr="00AA0A1E">
        <w:rPr>
          <w:rFonts w:cs="Times New Roman"/>
        </w:rPr>
        <w:lastRenderedPageBreak/>
        <w:t>analysis, as these mainly occurred in urbanized areas. After selection, 745 suitable parks managed under various jurisdictions (provincial, federal, NGOs), comprising 15.4% of the total terrestrial area of British Columbia, were studied (Environmental Reporting BC 2016). An equal sample of pixels equal to the area of PA or UA - whichever was lower - was randomly selected from both PA and UA for each BEC subzone.</w:t>
      </w:r>
      <w:r w:rsidR="00CC0B5B">
        <w:rPr>
          <w:rFonts w:cs="Times New Roman"/>
        </w:rPr>
        <w:t xml:space="preserve"> </w:t>
      </w:r>
      <w:bookmarkStart w:id="69" w:name="_Hlk90902703"/>
      <w:ins w:id="70" w:author="Muise, Evan" w:date="2021-12-20T14:07:00Z">
        <w:r w:rsidR="00CC0B5B">
          <w:rPr>
            <w:rFonts w:cs="Times New Roman"/>
          </w:rPr>
          <w:t xml:space="preserve">This sampling regime </w:t>
        </w:r>
      </w:ins>
      <w:ins w:id="71" w:author="Muise, Evan" w:date="2022-01-05T11:15:00Z">
        <w:r w:rsidR="00FA588C">
          <w:rPr>
            <w:rFonts w:cs="Times New Roman"/>
          </w:rPr>
          <w:t>follows the counterfactual approach, accounting</w:t>
        </w:r>
      </w:ins>
      <w:ins w:id="72" w:author="Muise, Evan" w:date="2021-12-20T14:16:00Z">
        <w:r w:rsidR="00B76067">
          <w:rPr>
            <w:rFonts w:cs="Times New Roman"/>
          </w:rPr>
          <w:t xml:space="preserve"> for bias in topography, climate, and climax species</w:t>
        </w:r>
      </w:ins>
      <w:ins w:id="73" w:author="Muise, Evan" w:date="2021-12-20T14:21:00Z">
        <w:r w:rsidR="003063B4">
          <w:rPr>
            <w:rFonts w:cs="Times New Roman"/>
          </w:rPr>
          <w:t xml:space="preserve"> due to the methods used to delineate BEC zones and subzones</w:t>
        </w:r>
      </w:ins>
      <w:ins w:id="74" w:author="Muise, Evan" w:date="2022-01-05T11:00:00Z">
        <w:r w:rsidR="00752A1E">
          <w:rPr>
            <w:rFonts w:cs="Times New Roman"/>
          </w:rPr>
          <w:t xml:space="preserve"> (</w:t>
        </w:r>
        <w:proofErr w:type="spellStart"/>
        <w:r w:rsidR="00752A1E">
          <w:rPr>
            <w:rFonts w:cs="Times New Roman"/>
          </w:rPr>
          <w:t>Pojar</w:t>
        </w:r>
        <w:proofErr w:type="spellEnd"/>
        <w:r w:rsidR="00752A1E">
          <w:rPr>
            <w:rFonts w:cs="Times New Roman"/>
          </w:rPr>
          <w:t xml:space="preserve"> et al. 1987)</w:t>
        </w:r>
      </w:ins>
      <w:ins w:id="75" w:author="Muise, Evan" w:date="2021-12-20T14:16:00Z">
        <w:r w:rsidR="00B76067">
          <w:rPr>
            <w:rFonts w:cs="Times New Roman"/>
          </w:rPr>
          <w:t xml:space="preserve">. </w:t>
        </w:r>
      </w:ins>
      <w:bookmarkEnd w:id="69"/>
    </w:p>
    <w:p w14:paraId="6BEF0E5D" w14:textId="77777777" w:rsidR="00C60D71" w:rsidRPr="00AA0A1E" w:rsidRDefault="00B16883">
      <w:pPr>
        <w:pStyle w:val="Heading3"/>
        <w:rPr>
          <w:rFonts w:ascii="Times New Roman" w:hAnsi="Times New Roman" w:cs="Times New Roman"/>
        </w:rPr>
      </w:pPr>
      <w:bookmarkStart w:id="76" w:name="digital-elevation-model"/>
      <w:bookmarkEnd w:id="66"/>
      <w:r w:rsidRPr="00AA0A1E">
        <w:rPr>
          <w:rFonts w:ascii="Times New Roman" w:hAnsi="Times New Roman" w:cs="Times New Roman"/>
        </w:rPr>
        <w:t>Digital Elevation Model</w:t>
      </w:r>
    </w:p>
    <w:p w14:paraId="4D06E9E4" w14:textId="77777777"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w:t>
      </w:r>
      <w:proofErr w:type="spellStart"/>
      <w:r w:rsidRPr="00AA0A1E">
        <w:rPr>
          <w:rFonts w:cs="Times New Roman"/>
        </w:rPr>
        <w:t>Tachikawa</w:t>
      </w:r>
      <w:proofErr w:type="spellEnd"/>
      <w:r w:rsidRPr="00AA0A1E">
        <w:rPr>
          <w:rFonts w:cs="Times New Roman"/>
        </w:rPr>
        <w:t xml:space="preserve"> et al. 2011).</w:t>
      </w:r>
    </w:p>
    <w:p w14:paraId="1D479D15" w14:textId="77777777" w:rsidR="00C60D71" w:rsidRPr="00AA0A1E" w:rsidRDefault="00B16883">
      <w:pPr>
        <w:pStyle w:val="Heading3"/>
        <w:rPr>
          <w:rFonts w:ascii="Times New Roman" w:hAnsi="Times New Roman" w:cs="Times New Roman"/>
        </w:rPr>
      </w:pPr>
      <w:bookmarkStart w:id="77" w:name="landsat-derived-datasets"/>
      <w:bookmarkEnd w:id="76"/>
      <w:r w:rsidRPr="00AA0A1E">
        <w:rPr>
          <w:rFonts w:ascii="Times New Roman" w:hAnsi="Times New Roman" w:cs="Times New Roman"/>
        </w:rPr>
        <w:t>Landsat derived datasets</w:t>
      </w:r>
    </w:p>
    <w:p w14:paraId="5F61EC85" w14:textId="77777777" w:rsidR="00C60D71" w:rsidRPr="00AA0A1E" w:rsidRDefault="00B16883">
      <w:pPr>
        <w:pStyle w:val="FirstParagraph"/>
        <w:rPr>
          <w:rFonts w:cs="Times New Roman"/>
        </w:rPr>
      </w:pPr>
      <w:r w:rsidRPr="00AA0A1E">
        <w:rPr>
          <w:rFonts w:cs="Times New Roman"/>
        </w:rPr>
        <w:t>Land cover, forest disturbances, and forest structural attributes for BC were derived from the annual Landsat best-available-pixel (BAP) composites from 1984 to 2019 at 30-m spatial resolution generated using the Composite2Change (C2C) approach (</w:t>
      </w:r>
      <w:proofErr w:type="spellStart"/>
      <w:r w:rsidRPr="00AA0A1E">
        <w:rPr>
          <w:rFonts w:cs="Times New Roman"/>
        </w:rPr>
        <w:t>Hermosilla</w:t>
      </w:r>
      <w:proofErr w:type="spellEnd"/>
      <w:r w:rsidRPr="00AA0A1E">
        <w:rPr>
          <w:rFonts w:cs="Times New Roman"/>
        </w:rPr>
        <w:t xml:space="preserve"> et al. 2016).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 White et al. (2014). The annual BAP composites are 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temporally-interpolated values, resulting in annual, gap-free, surface-reflectance image </w:t>
      </w:r>
      <w:r w:rsidRPr="00AA0A1E">
        <w:rPr>
          <w:rFonts w:cs="Times New Roman"/>
        </w:rPr>
        <w:lastRenderedPageBreak/>
        <w:t>composites (</w:t>
      </w:r>
      <w:proofErr w:type="spellStart"/>
      <w:r w:rsidRPr="00AA0A1E">
        <w:rPr>
          <w:rFonts w:cs="Times New Roman"/>
        </w:rPr>
        <w:t>Hermosilla</w:t>
      </w:r>
      <w:proofErr w:type="spellEnd"/>
      <w:r w:rsidRPr="00AA0A1E">
        <w:rPr>
          <w:rFonts w:cs="Times New Roman"/>
        </w:rPr>
        <w:t xml:space="preserve"> et al. 2015b). During this process</w:t>
      </w:r>
      <w:r w:rsidR="00050A11">
        <w:rPr>
          <w:rFonts w:cs="Times New Roman"/>
        </w:rPr>
        <w:t>,</w:t>
      </w:r>
      <w:r w:rsidRPr="00AA0A1E">
        <w:rPr>
          <w:rFonts w:cs="Times New Roman"/>
        </w:rPr>
        <w:t xml:space="preserve"> forest disturbances are detected, characterized and attributed to a disturbance agent (i.e., wildfire, harvest, non-stand replacing disturbances) using a Random Forests classification model via the object-based analysis approach (</w:t>
      </w:r>
      <w:proofErr w:type="spellStart"/>
      <w:r w:rsidRPr="00AA0A1E">
        <w:rPr>
          <w:rFonts w:cs="Times New Roman"/>
        </w:rPr>
        <w:t>Hermosilla</w:t>
      </w:r>
      <w:proofErr w:type="spellEnd"/>
      <w:r w:rsidRPr="00AA0A1E">
        <w:rPr>
          <w:rFonts w:cs="Times New Roman"/>
        </w:rPr>
        <w:t xml:space="preserve"> et al. 2015a) with an overall accuracy of 92% ±2% (</w:t>
      </w:r>
      <w:proofErr w:type="spellStart"/>
      <w:r w:rsidRPr="00AA0A1E">
        <w:rPr>
          <w:rFonts w:cs="Times New Roman"/>
        </w:rPr>
        <w:t>Hermosilla</w:t>
      </w:r>
      <w:proofErr w:type="spellEnd"/>
      <w:r w:rsidRPr="00AA0A1E">
        <w:rPr>
          <w:rFonts w:cs="Times New Roman"/>
        </w:rPr>
        <w:t xml:space="preserve"> et al. 2016).</w:t>
      </w:r>
    </w:p>
    <w:p w14:paraId="4ABB8581" w14:textId="77777777" w:rsidR="00C60D71" w:rsidRPr="00AA0A1E" w:rsidRDefault="00B16883">
      <w:pPr>
        <w:pStyle w:val="BodyText"/>
        <w:rPr>
          <w:rFonts w:cs="Times New Roman"/>
        </w:rPr>
      </w:pPr>
      <w:r w:rsidRPr="00AA0A1E">
        <w:rPr>
          <w:rFonts w:cs="Times New Roman"/>
        </w:rPr>
        <w:t>Annual land cover information for Canada was produced using the BAP composites following the Virtual Land Cover Engine framework (</w:t>
      </w:r>
      <w:proofErr w:type="spellStart"/>
      <w:r w:rsidRPr="00AA0A1E">
        <w:rPr>
          <w:rFonts w:cs="Times New Roman"/>
        </w:rPr>
        <w:t>Hermosilla</w:t>
      </w:r>
      <w:proofErr w:type="spellEnd"/>
      <w:r w:rsidRPr="00AA0A1E">
        <w:rPr>
          <w:rFonts w:cs="Times New Roman"/>
        </w:rPr>
        <w:t xml:space="preserve">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w:t>
      </w:r>
      <w:proofErr w:type="spellStart"/>
      <w:r w:rsidRPr="00AA0A1E">
        <w:rPr>
          <w:rFonts w:cs="Times New Roman"/>
        </w:rPr>
        <w:t>bryoids</w:t>
      </w:r>
      <w:proofErr w:type="spellEnd"/>
      <w:r w:rsidRPr="00AA0A1E">
        <w:rPr>
          <w:rFonts w:cs="Times New Roman"/>
        </w:rPr>
        <w:t>, herbs, wetland, and shrubs. Vegetated treed land cover classes included wetland-treed, coniferous, broadleaf, and mixed wood. Independent validation of the land cover maps indicated an overall accuracy of 70.3% ± 2.5%.</w:t>
      </w:r>
    </w:p>
    <w:p w14:paraId="16FD81E1" w14:textId="6F8C8001" w:rsidR="00C60D71" w:rsidRPr="007E3DF7" w:rsidRDefault="00B16883">
      <w:pPr>
        <w:pStyle w:val="BodyText"/>
        <w:rPr>
          <w:rFonts w:cs="Times New Roman"/>
        </w:rPr>
      </w:pPr>
      <w:r w:rsidRPr="00AA0A1E">
        <w:rPr>
          <w:rFonts w:cs="Times New Roman"/>
        </w:rPr>
        <w:t xml:space="preserve">Wall-to-wall, 30-m forest structure metrics (i.e., </w:t>
      </w:r>
      <w:proofErr w:type="spellStart"/>
      <w:r w:rsidRPr="00AA0A1E">
        <w:rPr>
          <w:rFonts w:cs="Times New Roman"/>
        </w:rPr>
        <w:t>Lorey’s</w:t>
      </w:r>
      <w:proofErr w:type="spellEnd"/>
      <w:r w:rsidRPr="00AA0A1E">
        <w:rPr>
          <w:rFonts w:cs="Times New Roman"/>
        </w:rPr>
        <w:t xml:space="preserve"> height, total aboveground biomass, elevation covariance, and canopy cover) were also annually derived from the BAP composites using the imputation method described in </w:t>
      </w:r>
      <w:proofErr w:type="spellStart"/>
      <w:r w:rsidRPr="00AA0A1E">
        <w:rPr>
          <w:rFonts w:cs="Times New Roman"/>
        </w:rPr>
        <w:t>Matasci</w:t>
      </w:r>
      <w:proofErr w:type="spellEnd"/>
      <w:r w:rsidRPr="00AA0A1E">
        <w:rPr>
          <w:rFonts w:cs="Times New Roman"/>
        </w:rPr>
        <w:t xml:space="preserve"> et al. (2018</w:t>
      </w:r>
      <w:r w:rsidR="00E6536B">
        <w:rPr>
          <w:rFonts w:cs="Times New Roman"/>
        </w:rPr>
        <w:t>a</w:t>
      </w:r>
      <w:r w:rsidRPr="00AA0A1E">
        <w:rPr>
          <w:rFonts w:cs="Times New Roman"/>
        </w:rPr>
        <w:t>, 2018</w:t>
      </w:r>
      <w:r w:rsidR="00E6536B">
        <w:rPr>
          <w:rFonts w:cs="Times New Roman"/>
        </w:rPr>
        <w:t>b</w:t>
      </w:r>
      <w:r w:rsidRPr="00AA0A1E">
        <w:rPr>
          <w:rFonts w:cs="Times New Roman"/>
        </w:rPr>
        <w:t>). This method uses lidar and field plot data to estimate forest structure metrics from topographic and Landsat spectral predictors, using a k-Nearest Neighbor approach.</w:t>
      </w:r>
      <w:ins w:id="78" w:author="Muise, Evan" w:date="2021-12-20T11:46:00Z">
        <w:r w:rsidR="007E3DF7">
          <w:rPr>
            <w:rFonts w:cs="Times New Roman"/>
          </w:rPr>
          <w:t xml:space="preserve"> </w:t>
        </w:r>
      </w:ins>
      <w:bookmarkStart w:id="79" w:name="_Hlk90894378"/>
      <w:ins w:id="80" w:author="Muise, Evan" w:date="2021-12-20T12:05:00Z">
        <w:r w:rsidR="002C1D2F" w:rsidRPr="002C1D2F">
          <w:rPr>
            <w:rFonts w:cs="Times New Roman"/>
          </w:rPr>
          <w:t>Reported accuracy for the structure metrics indicated a RMSE% ranging from 24.5% to 65.8% and a R</w:t>
        </w:r>
        <w:r w:rsidR="002C1D2F" w:rsidRPr="00A54B32">
          <w:rPr>
            <w:rFonts w:cs="Times New Roman"/>
            <w:vertAlign w:val="superscript"/>
          </w:rPr>
          <w:t>2</w:t>
        </w:r>
        <w:r w:rsidR="002C1D2F" w:rsidRPr="002C1D2F">
          <w:rPr>
            <w:rFonts w:cs="Times New Roman"/>
          </w:rPr>
          <w:t xml:space="preserve"> ranging from 0.125 to 0.699</w:t>
        </w:r>
        <w:r w:rsidR="002C1D2F">
          <w:rPr>
            <w:rFonts w:cs="Times New Roman"/>
          </w:rPr>
          <w:t xml:space="preserve"> (</w:t>
        </w:r>
        <w:proofErr w:type="spellStart"/>
        <w:r w:rsidR="002C1D2F">
          <w:rPr>
            <w:rFonts w:cs="Times New Roman"/>
          </w:rPr>
          <w:t>Matasci</w:t>
        </w:r>
        <w:proofErr w:type="spellEnd"/>
        <w:r w:rsidR="002C1D2F">
          <w:rPr>
            <w:rFonts w:cs="Times New Roman"/>
          </w:rPr>
          <w:t xml:space="preserve"> et al. 2018a)</w:t>
        </w:r>
        <w:r w:rsidR="002C1D2F" w:rsidRPr="002C1D2F">
          <w:rPr>
            <w:rFonts w:cs="Times New Roman"/>
          </w:rPr>
          <w:t>.</w:t>
        </w:r>
      </w:ins>
      <w:bookmarkEnd w:id="79"/>
    </w:p>
    <w:p w14:paraId="166C4A51" w14:textId="77777777" w:rsidR="00C60D71" w:rsidRPr="00AA0A1E" w:rsidRDefault="00B16883">
      <w:pPr>
        <w:pStyle w:val="BodyText"/>
        <w:rPr>
          <w:rFonts w:cs="Times New Roman"/>
        </w:rPr>
      </w:pPr>
      <w:r w:rsidRPr="00AA0A1E">
        <w:rPr>
          <w:rFonts w:cs="Times New Roman"/>
        </w:rPr>
        <w:lastRenderedPageBreak/>
        <w:t xml:space="preserve">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w:t>
      </w:r>
      <w:proofErr w:type="spellStart"/>
      <w:r w:rsidRPr="00AA0A1E">
        <w:rPr>
          <w:rFonts w:cs="Times New Roman"/>
        </w:rPr>
        <w:t>rasters</w:t>
      </w:r>
      <w:proofErr w:type="spellEnd"/>
      <w:r w:rsidRPr="00AA0A1E">
        <w:rPr>
          <w:rFonts w:cs="Times New Roman"/>
        </w:rPr>
        <w:t xml:space="preserve"> in both PA and UA, in order to restrict analysis to non-anthropogenically disturbed areas. All datasets are displayed in Figure 2.</w:t>
      </w:r>
    </w:p>
    <w:p w14:paraId="536BB408" w14:textId="77777777" w:rsidR="00C60D71" w:rsidRPr="00AA0A1E" w:rsidRDefault="00B16883">
      <w:pPr>
        <w:pStyle w:val="Heading2"/>
        <w:rPr>
          <w:rFonts w:ascii="Times New Roman" w:hAnsi="Times New Roman" w:cs="Times New Roman"/>
        </w:rPr>
      </w:pPr>
      <w:bookmarkStart w:id="81" w:name="analysis"/>
      <w:bookmarkEnd w:id="65"/>
      <w:bookmarkEnd w:id="77"/>
      <w:r w:rsidRPr="00AA0A1E">
        <w:rPr>
          <w:rFonts w:ascii="Times New Roman" w:hAnsi="Times New Roman" w:cs="Times New Roman"/>
        </w:rPr>
        <w:t>Analysis</w:t>
      </w:r>
    </w:p>
    <w:p w14:paraId="65E66FFE" w14:textId="3E5C593F" w:rsidR="00C60D71" w:rsidRPr="00AA0A1E" w:rsidRDefault="00B16883">
      <w:pPr>
        <w:pStyle w:val="FirstParagraph"/>
        <w:rPr>
          <w:rFonts w:cs="Times New Roman"/>
        </w:rPr>
      </w:pPr>
      <w:bookmarkStart w:id="82" w:name="_Hlk92103554"/>
      <w:bookmarkStart w:id="83" w:name="_Hlk90902741"/>
      <w:r w:rsidRPr="00AA0A1E">
        <w:rPr>
          <w:rFonts w:cs="Times New Roman"/>
        </w:rPr>
        <w:t xml:space="preserve">To determine bias in ecosystem representation in BC’s PA network, we compared </w:t>
      </w:r>
      <w:r w:rsidR="00CC0B5B">
        <w:rPr>
          <w:rFonts w:cs="Times New Roman"/>
        </w:rPr>
        <w:t>BEC zone</w:t>
      </w:r>
      <w:ins w:id="84" w:author="Muise, Evan" w:date="2021-12-20T14:03:00Z">
        <w:r w:rsidR="00CC0B5B">
          <w:rPr>
            <w:rFonts w:cs="Times New Roman"/>
          </w:rPr>
          <w:t>,</w:t>
        </w:r>
      </w:ins>
      <w:r w:rsidRPr="00AA0A1E">
        <w:rPr>
          <w:rFonts w:cs="Times New Roman"/>
        </w:rPr>
        <w:t xml:space="preserve"> </w:t>
      </w:r>
      <w:del w:id="85" w:author="Muise, Evan" w:date="2021-12-20T14:03:00Z">
        <w:r w:rsidRPr="00AA0A1E" w:rsidDel="00CC0B5B">
          <w:rPr>
            <w:rFonts w:cs="Times New Roman"/>
          </w:rPr>
          <w:delText xml:space="preserve">and </w:delText>
        </w:r>
      </w:del>
      <w:r w:rsidRPr="00AA0A1E">
        <w:rPr>
          <w:rFonts w:cs="Times New Roman"/>
        </w:rPr>
        <w:t>land cover</w:t>
      </w:r>
      <w:ins w:id="86" w:author="Muise, Evan" w:date="2021-12-20T14:03:00Z">
        <w:r w:rsidR="00CC0B5B">
          <w:rPr>
            <w:rFonts w:cs="Times New Roman"/>
          </w:rPr>
          <w:t>, and disturbance</w:t>
        </w:r>
      </w:ins>
      <w:r w:rsidRPr="00AA0A1E">
        <w:rPr>
          <w:rFonts w:cs="Times New Roman"/>
        </w:rPr>
        <w:t xml:space="preserve"> proportions within and outside the PA network</w:t>
      </w:r>
      <w:ins w:id="87" w:author="Muise, Evan" w:date="2021-12-20T14:02:00Z">
        <w:r w:rsidR="00CC0B5B">
          <w:rPr>
            <w:rFonts w:cs="Times New Roman"/>
          </w:rPr>
          <w:t xml:space="preserve">. We employ </w:t>
        </w:r>
      </w:ins>
      <w:ins w:id="88" w:author="Muise, Evan" w:date="2022-01-05T11:05:00Z">
        <w:r w:rsidR="003170F6">
          <w:rPr>
            <w:rFonts w:cs="Times New Roman"/>
          </w:rPr>
          <w:t xml:space="preserve">the </w:t>
        </w:r>
      </w:ins>
      <w:ins w:id="89" w:author="Muise, Evan" w:date="2021-12-20T14:02:00Z">
        <w:r w:rsidR="00CC0B5B">
          <w:rPr>
            <w:rFonts w:cs="Times New Roman"/>
          </w:rPr>
          <w:t xml:space="preserve">counterfactual </w:t>
        </w:r>
      </w:ins>
      <w:ins w:id="90" w:author="Muise, Evan" w:date="2022-01-05T11:14:00Z">
        <w:r w:rsidR="00FA588C">
          <w:rPr>
            <w:rFonts w:cs="Times New Roman"/>
          </w:rPr>
          <w:t>approach</w:t>
        </w:r>
      </w:ins>
      <w:ins w:id="91" w:author="Muise, Evan" w:date="2021-12-20T14:02:00Z">
        <w:r w:rsidR="00CC0B5B">
          <w:rPr>
            <w:rFonts w:cs="Times New Roman"/>
          </w:rPr>
          <w:t xml:space="preserve"> by </w:t>
        </w:r>
      </w:ins>
      <w:ins w:id="92" w:author="Muise, Evan" w:date="2021-12-20T14:03:00Z">
        <w:r w:rsidR="00CC0B5B">
          <w:rPr>
            <w:rFonts w:cs="Times New Roman"/>
          </w:rPr>
          <w:t>examining BEC zone</w:t>
        </w:r>
      </w:ins>
      <w:ins w:id="93" w:author="Muise, Evan" w:date="2021-12-20T14:04:00Z">
        <w:r w:rsidR="00CC0B5B">
          <w:rPr>
            <w:rFonts w:cs="Times New Roman"/>
          </w:rPr>
          <w:t xml:space="preserve"> and </w:t>
        </w:r>
      </w:ins>
      <w:ins w:id="94" w:author="Muise, Evan" w:date="2021-12-20T14:03:00Z">
        <w:r w:rsidR="00CC0B5B">
          <w:rPr>
            <w:rFonts w:cs="Times New Roman"/>
          </w:rPr>
          <w:t>land cover</w:t>
        </w:r>
      </w:ins>
      <w:del w:id="95" w:author="Muise, Evan" w:date="2021-12-20T14:02:00Z">
        <w:r w:rsidRPr="00AA0A1E" w:rsidDel="00CC0B5B">
          <w:rPr>
            <w:rFonts w:cs="Times New Roman"/>
          </w:rPr>
          <w:delText>,</w:delText>
        </w:r>
      </w:del>
      <w:ins w:id="96" w:author="Muise, Evan [2]" w:date="2022-01-03T11:59:00Z">
        <w:r w:rsidR="00E83369">
          <w:rPr>
            <w:rFonts w:cs="Times New Roman"/>
          </w:rPr>
          <w:t xml:space="preserve"> </w:t>
        </w:r>
      </w:ins>
      <w:del w:id="97" w:author="Muise, Evan [2]" w:date="2022-01-03T11:59:00Z">
        <w:r w:rsidRPr="00AA0A1E" w:rsidDel="00E83369">
          <w:rPr>
            <w:rFonts w:cs="Times New Roman"/>
          </w:rPr>
          <w:delText xml:space="preserve"> </w:delText>
        </w:r>
      </w:del>
      <w:r w:rsidRPr="00AA0A1E">
        <w:rPr>
          <w:rFonts w:cs="Times New Roman"/>
        </w:rPr>
        <w:t>as a function of elevation, and secondly compiled disturbance rates on a latitudinal gradient across the province. Forest structural attributes were then examined at a finer ecosystem classification level, statistically comparing PA vs UA</w:t>
      </w:r>
      <w:ins w:id="98" w:author="Muise, Evan" w:date="2021-12-20T14:05:00Z">
        <w:r w:rsidR="00CC0B5B">
          <w:rPr>
            <w:rFonts w:cs="Times New Roman"/>
          </w:rPr>
          <w:t xml:space="preserve"> across similar ecosystems</w:t>
        </w:r>
      </w:ins>
      <w:bookmarkEnd w:id="82"/>
      <w:r w:rsidRPr="00AA0A1E">
        <w:rPr>
          <w:rFonts w:cs="Times New Roman"/>
        </w:rPr>
        <w:t xml:space="preserve">. </w:t>
      </w:r>
      <w:bookmarkEnd w:id="83"/>
      <w:r w:rsidRPr="00AA0A1E">
        <w:rPr>
          <w:rFonts w:cs="Times New Roman"/>
        </w:rPr>
        <w:t xml:space="preserve">Forest structural means across </w:t>
      </w:r>
      <w:r w:rsidR="00CC0B5B">
        <w:rPr>
          <w:rFonts w:cs="Times New Roman"/>
        </w:rPr>
        <w:t>BEC</w:t>
      </w:r>
      <w:r w:rsidRPr="00AA0A1E">
        <w:rPr>
          <w:rFonts w:cs="Times New Roman"/>
        </w:rPr>
        <w:t xml:space="preserve"> </w:t>
      </w:r>
      <w:r w:rsidR="00CC0B5B">
        <w:rPr>
          <w:rFonts w:cs="Times New Roman"/>
        </w:rPr>
        <w:t>zones</w:t>
      </w:r>
      <w:r w:rsidRPr="00AA0A1E">
        <w:rPr>
          <w:rFonts w:cs="Times New Roman"/>
        </w:rPr>
        <w:t xml:space="preserve"> were calculated to determine which forest structures need additional representation in the current BC PA network. All data manipulation and analysis </w:t>
      </w:r>
      <w:proofErr w:type="gramStart"/>
      <w:r w:rsidRPr="00AA0A1E">
        <w:rPr>
          <w:rFonts w:cs="Times New Roman"/>
        </w:rPr>
        <w:t>was</w:t>
      </w:r>
      <w:proofErr w:type="gramEnd"/>
      <w:r w:rsidRPr="00AA0A1E">
        <w:rPr>
          <w:rFonts w:cs="Times New Roman"/>
        </w:rPr>
        <w:t xml:space="preserve">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14:paraId="5463625A" w14:textId="77777777" w:rsidR="00C60D71" w:rsidRPr="00AA0A1E" w:rsidRDefault="00B16883">
      <w:pPr>
        <w:pStyle w:val="Heading3"/>
        <w:rPr>
          <w:rFonts w:ascii="Times New Roman" w:hAnsi="Times New Roman" w:cs="Times New Roman"/>
        </w:rPr>
      </w:pPr>
      <w:bookmarkStart w:id="99" w:name="ecosystems-land-cover-and-disturbances"/>
      <w:r w:rsidRPr="00AA0A1E">
        <w:rPr>
          <w:rFonts w:ascii="Times New Roman" w:hAnsi="Times New Roman" w:cs="Times New Roman"/>
        </w:rPr>
        <w:t>Ecosystems, Land Cover, and Disturbances</w:t>
      </w:r>
    </w:p>
    <w:p w14:paraId="03C0F2F0" w14:textId="77777777" w:rsidR="00C60D71" w:rsidRPr="00AA0A1E" w:rsidRDefault="00B16883">
      <w:pPr>
        <w:pStyle w:val="FirstParagraph"/>
        <w:rPr>
          <w:rFonts w:cs="Times New Roman"/>
        </w:rPr>
      </w:pPr>
      <w:r w:rsidRPr="00AA0A1E">
        <w:rPr>
          <w:rFonts w:cs="Times New Roman"/>
        </w:rP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w:t>
      </w:r>
      <w:r w:rsidRPr="00AA0A1E">
        <w:rPr>
          <w:rFonts w:cs="Times New Roman"/>
        </w:rPr>
        <w:lastRenderedPageBreak/>
        <w:t>at each elevation, as well as the differences between PA and UA. Forest disturbances (including harvesting) were aggregated along a latitudinal gradient at increments of 0.5°.</w:t>
      </w:r>
    </w:p>
    <w:p w14:paraId="1C34854E" w14:textId="77777777" w:rsidR="00C60D71" w:rsidRPr="00AA0A1E" w:rsidRDefault="00B16883">
      <w:pPr>
        <w:pStyle w:val="Heading3"/>
        <w:rPr>
          <w:rFonts w:ascii="Times New Roman" w:hAnsi="Times New Roman" w:cs="Times New Roman"/>
        </w:rPr>
      </w:pPr>
      <w:bookmarkStart w:id="100" w:name="forest-structural-attributes"/>
      <w:bookmarkEnd w:id="99"/>
      <w:r w:rsidRPr="00AA0A1E">
        <w:rPr>
          <w:rFonts w:ascii="Times New Roman" w:hAnsi="Times New Roman" w:cs="Times New Roman"/>
        </w:rPr>
        <w:t>Forest Structural Attributes</w:t>
      </w:r>
    </w:p>
    <w:p w14:paraId="25EAC9F2" w14:textId="77777777"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14:paraId="3B51FCC4" w14:textId="77777777" w:rsidR="00C60D71" w:rsidRPr="00AA0A1E" w:rsidRDefault="00B16883">
      <w:pPr>
        <w:pStyle w:val="Heading1"/>
        <w:rPr>
          <w:rFonts w:ascii="Times New Roman" w:hAnsi="Times New Roman" w:cs="Times New Roman"/>
        </w:rPr>
      </w:pPr>
      <w:bookmarkStart w:id="101" w:name="results"/>
      <w:bookmarkEnd w:id="63"/>
      <w:bookmarkEnd w:id="81"/>
      <w:bookmarkEnd w:id="100"/>
      <w:r w:rsidRPr="00AA0A1E">
        <w:rPr>
          <w:rFonts w:ascii="Times New Roman" w:hAnsi="Times New Roman" w:cs="Times New Roman"/>
        </w:rPr>
        <w:t>Results</w:t>
      </w:r>
    </w:p>
    <w:p w14:paraId="535AB95A" w14:textId="77777777" w:rsidR="00C60D71" w:rsidRPr="00AA0A1E" w:rsidRDefault="00B16883">
      <w:pPr>
        <w:pStyle w:val="Heading3"/>
        <w:rPr>
          <w:rFonts w:ascii="Times New Roman" w:hAnsi="Times New Roman" w:cs="Times New Roman"/>
        </w:rPr>
      </w:pPr>
      <w:bookmarkStart w:id="102" w:name="ecosystems-land-cover-and-disturbances-1"/>
      <w:r w:rsidRPr="00AA0A1E">
        <w:rPr>
          <w:rFonts w:ascii="Times New Roman" w:hAnsi="Times New Roman" w:cs="Times New Roman"/>
        </w:rPr>
        <w:t>Ecosystems, Land Cover, and Disturbances</w:t>
      </w:r>
    </w:p>
    <w:p w14:paraId="5A859CD7" w14:textId="77777777" w:rsidR="00C60D71" w:rsidRPr="00AA0A1E" w:rsidRDefault="00B16883">
      <w:pPr>
        <w:pStyle w:val="FirstParagraph"/>
        <w:rPr>
          <w:rFonts w:cs="Times New Roman"/>
        </w:rPr>
      </w:pPr>
      <w:r w:rsidRPr="00AA0A1E">
        <w:rPr>
          <w:rFonts w:cs="Times New Roman"/>
        </w:rPr>
        <w:t>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proofErr w:type="spellStart"/>
      <w:r w:rsidRPr="00AA0A1E">
        <w:rPr>
          <w:rFonts w:cs="Times New Roman"/>
          <w:i/>
          <w:iCs/>
        </w:rPr>
        <w:t>Pseudotsuga</w:t>
      </w:r>
      <w:proofErr w:type="spellEnd"/>
      <w:r w:rsidRPr="00AA0A1E">
        <w:rPr>
          <w:rFonts w:cs="Times New Roman"/>
          <w:i/>
          <w:iCs/>
        </w:rPr>
        <w:t xml:space="preserve"> </w:t>
      </w:r>
      <w:proofErr w:type="spellStart"/>
      <w:r w:rsidRPr="00AA0A1E">
        <w:rPr>
          <w:rFonts w:cs="Times New Roman"/>
          <w:i/>
          <w:iCs/>
        </w:rPr>
        <w:t>menziesii</w:t>
      </w:r>
      <w:proofErr w:type="spellEnd"/>
      <w:r w:rsidRPr="00AA0A1E">
        <w:rPr>
          <w:rFonts w:cs="Times New Roman"/>
        </w:rPr>
        <w:t>) as dominant old-growth components (Coastal Douglas-fir and Interior Douglas-fir) are the least proportionally represented zones in British Columbia, with 4.9% and 6.4% protected, respectively (Figure 3).</w:t>
      </w:r>
    </w:p>
    <w:p w14:paraId="52DEDA91" w14:textId="1B1DDC90" w:rsidR="00C60D71" w:rsidRPr="00AA0A1E" w:rsidRDefault="00B16883">
      <w:pPr>
        <w:pStyle w:val="BodyText"/>
        <w:rPr>
          <w:rFonts w:cs="Times New Roman"/>
        </w:rPr>
      </w:pPr>
      <w:r w:rsidRPr="00AA0A1E">
        <w:rPr>
          <w:rFonts w:cs="Times New Roman"/>
        </w:rPr>
        <w:lastRenderedPageBreak/>
        <w:t xml:space="preserve">As elevation increases in BC, increasing terrestrial area is protected within the PA network until ~4000m, upon which all terrestrial area is protected (Figure 4). When comparing between PA and UA, zones are protected at differing proportions. </w:t>
      </w:r>
      <w:bookmarkStart w:id="103" w:name="_Hlk92276886"/>
      <w:ins w:id="104" w:author="Muise, Evan" w:date="2022-01-05T12:04:00Z">
        <w:r w:rsidR="003420DB">
          <w:rPr>
            <w:rFonts w:cs="Times New Roman"/>
          </w:rPr>
          <w:t xml:space="preserve">For both Figure 4 and 6, values across a given elevation </w:t>
        </w:r>
        <w:r w:rsidR="003420DB" w:rsidRPr="003420DB">
          <w:rPr>
            <w:rFonts w:cs="Times New Roman"/>
          </w:rPr>
          <w:t xml:space="preserve">show the proportion of that elevation represented by each BEC zone </w:t>
        </w:r>
      </w:ins>
      <w:ins w:id="105" w:author="Muise, Evan" w:date="2022-01-05T12:06:00Z">
        <w:r w:rsidR="003420DB">
          <w:rPr>
            <w:rFonts w:cs="Times New Roman"/>
          </w:rPr>
          <w:t xml:space="preserve">or land cover class </w:t>
        </w:r>
      </w:ins>
      <w:ins w:id="106" w:author="Muise, Evan" w:date="2022-01-05T12:04:00Z">
        <w:r w:rsidR="003420DB" w:rsidRPr="003420DB">
          <w:rPr>
            <w:rFonts w:cs="Times New Roman"/>
          </w:rPr>
          <w:t>in both (b) PA and (c) UA.</w:t>
        </w:r>
        <w:r w:rsidR="003420DB">
          <w:rPr>
            <w:rFonts w:cs="Times New Roman"/>
          </w:rPr>
          <w:t xml:space="preserve"> </w:t>
        </w:r>
      </w:ins>
      <w:bookmarkEnd w:id="103"/>
      <w:r w:rsidRPr="00AA0A1E">
        <w:rPr>
          <w:rFonts w:cs="Times New Roman"/>
        </w:rPr>
        <w:t xml:space="preserve">Zones commonly found at high elevations, such as the Boreal Altai Fescue Alpine, are predominantly located in </w:t>
      </w:r>
      <w:del w:id="107" w:author="Muise, Evan" w:date="2022-01-05T11:17:00Z">
        <w:r w:rsidRPr="00AA0A1E" w:rsidDel="00FA588C">
          <w:rPr>
            <w:rFonts w:cs="Times New Roman"/>
          </w:rPr>
          <w:delText>protected areas</w:delText>
        </w:r>
      </w:del>
      <w:ins w:id="108" w:author="Muise, Evan" w:date="2022-01-05T11:17:00Z">
        <w:r w:rsidR="00FA588C">
          <w:rPr>
            <w:rFonts w:cs="Times New Roman"/>
          </w:rPr>
          <w:t>PA</w:t>
        </w:r>
      </w:ins>
      <w:r w:rsidRPr="00AA0A1E">
        <w:rPr>
          <w:rFonts w:cs="Times New Roman"/>
        </w:rPr>
        <w:t>,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14:paraId="4A73CD2F" w14:textId="77777777"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14:paraId="57935C1D" w14:textId="1D584ECC" w:rsidR="00C60D71" w:rsidRDefault="00B16883">
      <w:pPr>
        <w:pStyle w:val="BodyText"/>
        <w:rPr>
          <w:ins w:id="109" w:author="Muise, Evan [2]" w:date="2022-01-03T12:30:00Z"/>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14:paraId="5FD3BAAE" w14:textId="6AC22584" w:rsidR="00DB10EE" w:rsidRPr="00AA0A1E" w:rsidRDefault="00DB10EE">
      <w:pPr>
        <w:pStyle w:val="BodyText"/>
        <w:rPr>
          <w:rFonts w:cs="Times New Roman"/>
        </w:rPr>
      </w:pPr>
      <w:bookmarkStart w:id="110" w:name="_Hlk92106309"/>
      <w:ins w:id="111" w:author="Muise, Evan [2]" w:date="2022-01-03T12:31:00Z">
        <w:del w:id="112" w:author="Muise, Evan" w:date="2022-01-05T11:10:00Z">
          <w:r w:rsidDel="00027573">
            <w:rPr>
              <w:rFonts w:cs="Times New Roman"/>
            </w:rPr>
            <w:delText>Examining</w:delText>
          </w:r>
        </w:del>
      </w:ins>
      <w:ins w:id="113" w:author="Muise, Evan" w:date="2022-01-05T11:10:00Z">
        <w:r w:rsidR="00027573">
          <w:rPr>
            <w:rFonts w:cs="Times New Roman"/>
          </w:rPr>
          <w:t>Figure 7 shows</w:t>
        </w:r>
      </w:ins>
      <w:ins w:id="114" w:author="Muise, Evan [2]" w:date="2022-01-03T12:31:00Z">
        <w:r>
          <w:rPr>
            <w:rFonts w:cs="Times New Roman"/>
          </w:rPr>
          <w:t xml:space="preserve"> the elevation distributions of BEC zones and land cover classes</w:t>
        </w:r>
      </w:ins>
      <w:ins w:id="115" w:author="Muise, Evan" w:date="2022-01-05T11:11:00Z">
        <w:r w:rsidR="00027573">
          <w:rPr>
            <w:rFonts w:cs="Times New Roman"/>
          </w:rPr>
          <w:t>.</w:t>
        </w:r>
      </w:ins>
      <w:ins w:id="116" w:author="Muise, Evan [2]" w:date="2022-01-03T12:31:00Z">
        <w:r>
          <w:rPr>
            <w:rFonts w:cs="Times New Roman"/>
          </w:rPr>
          <w:t xml:space="preserve"> </w:t>
        </w:r>
      </w:ins>
      <w:ins w:id="117" w:author="Muise, Evan [2]" w:date="2022-01-03T12:32:00Z">
        <w:del w:id="118" w:author="Muise, Evan" w:date="2022-01-05T11:11:00Z">
          <w:r w:rsidDel="00027573">
            <w:rPr>
              <w:rFonts w:cs="Times New Roman"/>
            </w:rPr>
            <w:delText xml:space="preserve">shows </w:delText>
          </w:r>
        </w:del>
      </w:ins>
      <w:ins w:id="119" w:author="Muise, Evan [2]" w:date="2022-01-03T12:37:00Z">
        <w:del w:id="120" w:author="Muise, Evan" w:date="2022-01-05T11:11:00Z">
          <w:r w:rsidDel="00027573">
            <w:rPr>
              <w:rFonts w:cs="Times New Roman"/>
            </w:rPr>
            <w:delText xml:space="preserve">elevation </w:delText>
          </w:r>
        </w:del>
      </w:ins>
      <w:ins w:id="121" w:author="Muise, Evan [2]" w:date="2022-01-03T12:32:00Z">
        <w:del w:id="122" w:author="Muise, Evan" w:date="2022-01-05T11:11:00Z">
          <w:r w:rsidDel="00027573">
            <w:rPr>
              <w:rFonts w:cs="Times New Roman"/>
            </w:rPr>
            <w:delText>variation in</w:delText>
          </w:r>
        </w:del>
      </w:ins>
      <w:ins w:id="123" w:author="Muise, Evan [2]" w:date="2022-01-03T12:37:00Z">
        <w:del w:id="124" w:author="Muise, Evan" w:date="2022-01-05T11:11:00Z">
          <w:r w:rsidDel="00027573">
            <w:rPr>
              <w:rFonts w:cs="Times New Roman"/>
            </w:rPr>
            <w:delText xml:space="preserve"> some classes and </w:delText>
          </w:r>
        </w:del>
      </w:ins>
      <w:ins w:id="125" w:author="Muise, Evan [2]" w:date="2022-01-03T12:38:00Z">
        <w:del w:id="126" w:author="Muise, Evan" w:date="2022-01-05T11:11:00Z">
          <w:r w:rsidDel="00027573">
            <w:rPr>
              <w:rFonts w:cs="Times New Roman"/>
            </w:rPr>
            <w:delText>ecosystems</w:delText>
          </w:r>
        </w:del>
      </w:ins>
      <w:ins w:id="127" w:author="Muise, Evan [2]" w:date="2022-01-03T12:37:00Z">
        <w:del w:id="128" w:author="Muise, Evan" w:date="2022-01-05T11:11:00Z">
          <w:r w:rsidDel="00027573">
            <w:rPr>
              <w:rFonts w:cs="Times New Roman"/>
            </w:rPr>
            <w:delText xml:space="preserve"> (Figure 7</w:delText>
          </w:r>
        </w:del>
      </w:ins>
      <w:ins w:id="129" w:author="Muise, Evan [2]" w:date="2022-01-03T12:38:00Z">
        <w:del w:id="130" w:author="Muise, Evan" w:date="2022-01-05T11:11:00Z">
          <w:r w:rsidDel="00027573">
            <w:rPr>
              <w:rFonts w:cs="Times New Roman"/>
            </w:rPr>
            <w:delText xml:space="preserve">). </w:delText>
          </w:r>
        </w:del>
        <w:r>
          <w:rPr>
            <w:rFonts w:cs="Times New Roman"/>
          </w:rPr>
          <w:t>Generally, BEC zones are found at similar elevation profiles in both PA and UA</w:t>
        </w:r>
      </w:ins>
      <w:ins w:id="131" w:author="Muise, Evan [2]" w:date="2022-01-03T12:39:00Z">
        <w:r>
          <w:rPr>
            <w:rFonts w:cs="Times New Roman"/>
          </w:rPr>
          <w:t>. Alpine BEC zones (</w:t>
        </w:r>
      </w:ins>
      <w:ins w:id="132" w:author="Muise, Evan [2]" w:date="2022-01-03T12:41:00Z">
        <w:r w:rsidR="00922697" w:rsidRPr="00922697">
          <w:rPr>
            <w:rFonts w:cs="Times New Roman"/>
          </w:rPr>
          <w:t>Interior Mountain-heather Alpine</w:t>
        </w:r>
      </w:ins>
      <w:ins w:id="133" w:author="Muise, Evan [2]" w:date="2022-01-03T12:39:00Z">
        <w:r>
          <w:rPr>
            <w:rFonts w:cs="Times New Roman"/>
          </w:rPr>
          <w:t xml:space="preserve">, </w:t>
        </w:r>
      </w:ins>
      <w:ins w:id="134" w:author="Muise, Evan [2]" w:date="2022-01-03T12:42:00Z">
        <w:r w:rsidR="00922697">
          <w:rPr>
            <w:rFonts w:cs="Times New Roman"/>
          </w:rPr>
          <w:t>Boreal Altai Fescue Alpine</w:t>
        </w:r>
      </w:ins>
      <w:ins w:id="135" w:author="Muise, Evan [2]" w:date="2022-01-03T12:39:00Z">
        <w:r>
          <w:rPr>
            <w:rFonts w:cs="Times New Roman"/>
          </w:rPr>
          <w:t xml:space="preserve">, and </w:t>
        </w:r>
      </w:ins>
      <w:ins w:id="136" w:author="Muise, Evan [2]" w:date="2022-01-03T12:42:00Z">
        <w:r w:rsidR="00922697" w:rsidRPr="00922697">
          <w:rPr>
            <w:rFonts w:cs="Times New Roman"/>
          </w:rPr>
          <w:t>Coastal Mountain-heather Alpine</w:t>
        </w:r>
      </w:ins>
      <w:ins w:id="137" w:author="Muise, Evan [2]" w:date="2022-01-03T12:39:00Z">
        <w:r>
          <w:rPr>
            <w:rFonts w:cs="Times New Roman"/>
          </w:rPr>
          <w:t>) are found at similar elevations across PA and UA, while othe</w:t>
        </w:r>
      </w:ins>
      <w:ins w:id="138" w:author="Muise, Evan [2]" w:date="2022-01-03T12:40:00Z">
        <w:r>
          <w:rPr>
            <w:rFonts w:cs="Times New Roman"/>
          </w:rPr>
          <w:t xml:space="preserve">r zones such as </w:t>
        </w:r>
      </w:ins>
      <w:ins w:id="139" w:author="Muise, Evan [2]" w:date="2022-01-03T12:42:00Z">
        <w:r w:rsidR="00922697" w:rsidRPr="00922697">
          <w:rPr>
            <w:rFonts w:cs="Times New Roman"/>
          </w:rPr>
          <w:t>Sub-Boreal Pine -- Spruce</w:t>
        </w:r>
      </w:ins>
      <w:ins w:id="140" w:author="Muise, Evan [2]" w:date="2022-01-03T12:40:00Z">
        <w:r>
          <w:rPr>
            <w:rFonts w:cs="Times New Roman"/>
          </w:rPr>
          <w:t>,</w:t>
        </w:r>
      </w:ins>
      <w:ins w:id="141" w:author="Muise, Evan [2]" w:date="2022-01-03T12:42:00Z">
        <w:r w:rsidR="00922697">
          <w:rPr>
            <w:rFonts w:cs="Times New Roman"/>
          </w:rPr>
          <w:t xml:space="preserve"> </w:t>
        </w:r>
        <w:r w:rsidR="00922697">
          <w:rPr>
            <w:rFonts w:cs="Times New Roman"/>
          </w:rPr>
          <w:lastRenderedPageBreak/>
          <w:t xml:space="preserve">Ponderosa Pine, and Bunchgrass vary </w:t>
        </w:r>
      </w:ins>
      <w:ins w:id="142" w:author="Muise, Evan [2]" w:date="2022-01-03T12:43:00Z">
        <w:r w:rsidR="00922697">
          <w:rPr>
            <w:rFonts w:cs="Times New Roman"/>
          </w:rPr>
          <w:t>in their elevation profiles.</w:t>
        </w:r>
      </w:ins>
      <w:ins w:id="143" w:author="Muise, Evan [2]" w:date="2022-01-03T12:40:00Z">
        <w:r>
          <w:rPr>
            <w:rFonts w:cs="Times New Roman"/>
          </w:rPr>
          <w:t xml:space="preserve"> </w:t>
        </w:r>
      </w:ins>
      <w:ins w:id="144" w:author="Muise, Evan [2]" w:date="2022-01-03T12:43:00Z">
        <w:r w:rsidR="00922697">
          <w:rPr>
            <w:rFonts w:cs="Times New Roman"/>
          </w:rPr>
          <w:t xml:space="preserve">Land cover classes show differences in the wetland, wetland-treed, and mixed wood classes. The wetland classes are found </w:t>
        </w:r>
      </w:ins>
      <w:ins w:id="145" w:author="Muise, Evan [2]" w:date="2022-01-03T12:44:00Z">
        <w:r w:rsidR="00922697">
          <w:rPr>
            <w:rFonts w:cs="Times New Roman"/>
          </w:rPr>
          <w:t xml:space="preserve">at lower elevations in PA than UA, while the mixed wood class has more variation in PA. </w:t>
        </w:r>
      </w:ins>
    </w:p>
    <w:bookmarkEnd w:id="110"/>
    <w:p w14:paraId="4B41AEC8" w14:textId="3B8A0A65" w:rsidR="00C60D71" w:rsidRPr="00AA0A1E" w:rsidRDefault="00B16883">
      <w:pPr>
        <w:pStyle w:val="BodyText"/>
        <w:rPr>
          <w:rFonts w:cs="Times New Roman"/>
        </w:rPr>
      </w:pPr>
      <w:r w:rsidRPr="00AA0A1E">
        <w:rPr>
          <w:rFonts w:cs="Times New Roman"/>
        </w:rPr>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across varying latitudes, with higher wildfire proportions at high latitudes and between 51-53°N (Figure </w:t>
      </w:r>
      <w:ins w:id="146" w:author="Muise, Evan [2]" w:date="2022-01-03T12:49:00Z">
        <w:r w:rsidR="00922697">
          <w:rPr>
            <w:rFonts w:cs="Times New Roman"/>
          </w:rPr>
          <w:t>8</w:t>
        </w:r>
      </w:ins>
      <w:del w:id="147" w:author="Muise, Evan [2]" w:date="2022-01-03T12:49:00Z">
        <w:r w:rsidRPr="00AA0A1E" w:rsidDel="00922697">
          <w:rPr>
            <w:rFonts w:cs="Times New Roman"/>
          </w:rPr>
          <w:delText>7</w:delText>
        </w:r>
      </w:del>
      <w:r w:rsidRPr="00AA0A1E">
        <w:rPr>
          <w:rFonts w:cs="Times New Roman"/>
        </w:rPr>
        <w:t>).</w:t>
      </w:r>
    </w:p>
    <w:p w14:paraId="31DB1E3A" w14:textId="77777777" w:rsidR="00C60D71" w:rsidRPr="00AA0A1E" w:rsidRDefault="00B16883">
      <w:pPr>
        <w:pStyle w:val="Heading3"/>
        <w:rPr>
          <w:rFonts w:ascii="Times New Roman" w:hAnsi="Times New Roman" w:cs="Times New Roman"/>
        </w:rPr>
      </w:pPr>
      <w:bookmarkStart w:id="148" w:name="forest-structural-attributes-1"/>
      <w:bookmarkEnd w:id="102"/>
      <w:r w:rsidRPr="00AA0A1E">
        <w:rPr>
          <w:rFonts w:ascii="Times New Roman" w:hAnsi="Times New Roman" w:cs="Times New Roman"/>
        </w:rPr>
        <w:t>Forest Structural Attributes</w:t>
      </w:r>
    </w:p>
    <w:p w14:paraId="3E235C4E" w14:textId="25E3E71C" w:rsidR="00C60D71" w:rsidRPr="00AA0A1E" w:rsidRDefault="00B16883">
      <w:pPr>
        <w:pStyle w:val="FirstParagraph"/>
        <w:rPr>
          <w:rFonts w:cs="Times New Roman"/>
        </w:rPr>
      </w:pPr>
      <w:r w:rsidRPr="00AA0A1E">
        <w:rPr>
          <w:rFonts w:cs="Times New Roman"/>
        </w:rPr>
        <w:t xml:space="preserve">Figure </w:t>
      </w:r>
      <w:ins w:id="149" w:author="Muise, Evan [2]" w:date="2022-01-03T12:49:00Z">
        <w:r w:rsidR="00922697">
          <w:rPr>
            <w:rFonts w:cs="Times New Roman"/>
          </w:rPr>
          <w:t>9</w:t>
        </w:r>
      </w:ins>
      <w:del w:id="150" w:author="Muise, Evan [2]" w:date="2022-01-03T12:49:00Z">
        <w:r w:rsidRPr="00AA0A1E" w:rsidDel="00922697">
          <w:rPr>
            <w:rFonts w:cs="Times New Roman"/>
          </w:rPr>
          <w:delText>8</w:delText>
        </w:r>
      </w:del>
      <w:r w:rsidRPr="00AA0A1E">
        <w:rPr>
          <w:rFonts w:cs="Times New Roman"/>
        </w:rPr>
        <w:t xml:space="preserve"> shows the </w:t>
      </w:r>
      <w:proofErr w:type="spellStart"/>
      <w:r w:rsidRPr="00AA0A1E">
        <w:rPr>
          <w:rFonts w:cs="Times New Roman"/>
        </w:rPr>
        <w:t>subzonal</w:t>
      </w:r>
      <w:proofErr w:type="spellEnd"/>
      <w:r w:rsidRPr="00AA0A1E">
        <w:rPr>
          <w:rFonts w:cs="Times New Roman"/>
        </w:rPr>
        <w:t xml:space="preserve"> proportional significance (</w:t>
      </w:r>
      <w:r w:rsidRPr="00AA0A1E">
        <w:rPr>
          <w:rFonts w:cs="Times New Roman"/>
          <w:i/>
          <w:iCs/>
        </w:rPr>
        <w:t>p &lt; 0.01</w:t>
      </w:r>
      <w:r w:rsidRPr="00AA0A1E">
        <w:rPr>
          <w:rFonts w:cs="Times New Roman"/>
        </w:rPr>
        <w:t>)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14:paraId="6D98EFE1" w14:textId="60BF19A9" w:rsidR="00C60D71" w:rsidRPr="00AA0A1E" w:rsidRDefault="00B16883">
      <w:pPr>
        <w:pStyle w:val="BodyText"/>
        <w:rPr>
          <w:rFonts w:cs="Times New Roman"/>
        </w:rPr>
      </w:pPr>
      <w:r w:rsidRPr="00AA0A1E">
        <w:rPr>
          <w:rFonts w:cs="Times New Roman"/>
        </w:rPr>
        <w:t xml:space="preserve">Forest structural attributes vary between PA and UA in BC (Figure </w:t>
      </w:r>
      <w:ins w:id="151" w:author="Muise, Evan [2]" w:date="2022-01-03T12:50:00Z">
        <w:r w:rsidR="00D21C5B">
          <w:rPr>
            <w:rFonts w:cs="Times New Roman"/>
          </w:rPr>
          <w:t>10</w:t>
        </w:r>
      </w:ins>
      <w:del w:id="152" w:author="Muise, Evan [2]" w:date="2022-01-03T12:50:00Z">
        <w:r w:rsidRPr="00AA0A1E" w:rsidDel="00D21C5B">
          <w:rPr>
            <w:rFonts w:cs="Times New Roman"/>
          </w:rPr>
          <w:delText>9</w:delText>
        </w:r>
      </w:del>
      <w:r w:rsidRPr="00AA0A1E">
        <w:rPr>
          <w:rFonts w:cs="Times New Roman"/>
        </w:rPr>
        <w:t xml:space="preserve">). The largest differences between PA and UA are found in canopy structure in the Coastal Douglas-fir BEC zone, with the </w:t>
      </w:r>
      <w:del w:id="153" w:author="Muise, Evan" w:date="2022-01-05T11:17:00Z">
        <w:r w:rsidRPr="00AA0A1E" w:rsidDel="00FA588C">
          <w:rPr>
            <w:rFonts w:cs="Times New Roman"/>
          </w:rPr>
          <w:delText>protected area</w:delText>
        </w:r>
      </w:del>
      <w:ins w:id="154" w:author="Muise, Evan" w:date="2022-01-05T11:17:00Z">
        <w:r w:rsidR="00FA588C">
          <w:rPr>
            <w:rFonts w:cs="Times New Roman"/>
          </w:rPr>
          <w:t>PA</w:t>
        </w:r>
      </w:ins>
      <w:r w:rsidRPr="00AA0A1E">
        <w:rPr>
          <w:rFonts w:cs="Times New Roman"/>
        </w:rPr>
        <w:t xml:space="preserve"> having much higher canopy structure values. As shown in Figure </w:t>
      </w:r>
      <w:del w:id="155" w:author="Muise, Evan [2]" w:date="2022-01-03T12:50:00Z">
        <w:r w:rsidRPr="00AA0A1E" w:rsidDel="00922697">
          <w:rPr>
            <w:rFonts w:cs="Times New Roman"/>
          </w:rPr>
          <w:delText>8</w:delText>
        </w:r>
      </w:del>
      <w:ins w:id="156" w:author="Muise, Evan [2]" w:date="2022-01-03T12:50:00Z">
        <w:r w:rsidR="00922697">
          <w:rPr>
            <w:rFonts w:cs="Times New Roman"/>
          </w:rPr>
          <w:t>9</w:t>
        </w:r>
      </w:ins>
      <w:r w:rsidRPr="00AA0A1E">
        <w:rPr>
          <w:rFonts w:cs="Times New Roman"/>
        </w:rPr>
        <w:t xml:space="preserve">,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w:t>
      </w:r>
      <w:r w:rsidRPr="00AA0A1E">
        <w:rPr>
          <w:rFonts w:cs="Times New Roman"/>
        </w:rPr>
        <w:lastRenderedPageBreak/>
        <w:t xml:space="preserve">Ponderosa pine has large differences in canopy cover and canopy height (&gt;5%), but minor differences in elevation covariance (only 0.25%; Table 2). PA in the Ponderosa Pine, Interior Mountain Heather Alpine, and Coastal Douglas-fir have more aboveground biomass than in UA in corresponding areas (Figure </w:t>
      </w:r>
      <w:ins w:id="157" w:author="Muise, Evan [2]" w:date="2022-01-03T12:50:00Z">
        <w:r w:rsidR="00922697">
          <w:rPr>
            <w:rFonts w:cs="Times New Roman"/>
          </w:rPr>
          <w:t>10</w:t>
        </w:r>
      </w:ins>
      <w:del w:id="158" w:author="Muise, Evan [2]" w:date="2022-01-03T12:50:00Z">
        <w:r w:rsidRPr="00AA0A1E" w:rsidDel="00922697">
          <w:rPr>
            <w:rFonts w:cs="Times New Roman"/>
          </w:rPr>
          <w:delText>9</w:delText>
        </w:r>
      </w:del>
      <w:r w:rsidRPr="00AA0A1E">
        <w:rPr>
          <w:rFonts w:cs="Times New Roman"/>
        </w:rPr>
        <w:t>).</w:t>
      </w:r>
    </w:p>
    <w:p w14:paraId="1F3778E3" w14:textId="77777777" w:rsidR="00C60D71" w:rsidRPr="00AA0A1E" w:rsidRDefault="00B16883">
      <w:pPr>
        <w:pStyle w:val="Heading1"/>
        <w:rPr>
          <w:rFonts w:ascii="Times New Roman" w:hAnsi="Times New Roman" w:cs="Times New Roman"/>
        </w:rPr>
      </w:pPr>
      <w:bookmarkStart w:id="159" w:name="discussion"/>
      <w:bookmarkEnd w:id="101"/>
      <w:bookmarkEnd w:id="148"/>
      <w:r w:rsidRPr="00AA0A1E">
        <w:rPr>
          <w:rFonts w:ascii="Times New Roman" w:hAnsi="Times New Roman" w:cs="Times New Roman"/>
        </w:rPr>
        <w:t>Discussion</w:t>
      </w:r>
    </w:p>
    <w:p w14:paraId="2E25508B" w14:textId="49F5149F" w:rsidR="00C60D71" w:rsidRPr="00AA0A1E" w:rsidRDefault="00B16883">
      <w:pPr>
        <w:pStyle w:val="FirstParagraph"/>
        <w:rPr>
          <w:rFonts w:cs="Times New Roman"/>
        </w:rPr>
      </w:pPr>
      <w:r w:rsidRPr="00AA0A1E">
        <w:rPr>
          <w:rFonts w:cs="Times New Roman"/>
        </w:rPr>
        <w:t>The recent global availability of freely 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accurate remote sensing data products allow researchers to examine issues of representation of PA compared to UA, and regional ecosystems in novel ways (</w:t>
      </w:r>
      <w:proofErr w:type="spellStart"/>
      <w:r w:rsidRPr="00AA0A1E">
        <w:rPr>
          <w:rFonts w:cs="Times New Roman"/>
        </w:rPr>
        <w:t>Soverel</w:t>
      </w:r>
      <w:proofErr w:type="spellEnd"/>
      <w:r w:rsidRPr="00AA0A1E">
        <w:rPr>
          <w:rFonts w:cs="Times New Roman"/>
        </w:rPr>
        <w:t xml:space="preserve">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w:t>
      </w:r>
      <w:proofErr w:type="spellStart"/>
      <w:r w:rsidRPr="00AA0A1E">
        <w:rPr>
          <w:rFonts w:cs="Times New Roman"/>
        </w:rPr>
        <w:t>Noss</w:t>
      </w:r>
      <w:proofErr w:type="spellEnd"/>
      <w:r w:rsidRPr="00AA0A1E">
        <w:rPr>
          <w:rFonts w:cs="Times New Roman"/>
        </w:rPr>
        <w:t xml:space="preserve"> 1999). By applying this analysis to an entire PA network across BEC zones (or other ecological classifications), it becomes possible to determine </w:t>
      </w:r>
      <w:del w:id="160" w:author="Muise, Evan" w:date="2022-01-05T11:18:00Z">
        <w:r w:rsidRPr="00AA0A1E" w:rsidDel="002649F2">
          <w:rPr>
            <w:rFonts w:cs="Times New Roman"/>
          </w:rPr>
          <w:delText>not only which</w:delText>
        </w:r>
      </w:del>
      <w:ins w:id="161" w:author="Muise, Evan" w:date="2022-01-05T11:18:00Z">
        <w:r w:rsidR="002649F2">
          <w:rPr>
            <w:rFonts w:cs="Times New Roman"/>
          </w:rPr>
          <w:t>the</w:t>
        </w:r>
      </w:ins>
      <w:r w:rsidRPr="00AA0A1E">
        <w:rPr>
          <w:rFonts w:cs="Times New Roman"/>
        </w:rPr>
        <w:t xml:space="preserve"> BEC zones need</w:t>
      </w:r>
      <w:ins w:id="162" w:author="Muise, Evan" w:date="2022-01-05T11:18:00Z">
        <w:r w:rsidR="002649F2">
          <w:rPr>
            <w:rFonts w:cs="Times New Roman"/>
          </w:rPr>
          <w:t>ing</w:t>
        </w:r>
      </w:ins>
      <w:r w:rsidRPr="00AA0A1E">
        <w:rPr>
          <w:rFonts w:cs="Times New Roman"/>
        </w:rPr>
        <w:t xml:space="preserve"> additional representation (the proportional metric), </w:t>
      </w:r>
      <w:del w:id="163" w:author="Muise, Evan" w:date="2022-01-05T11:18:00Z">
        <w:r w:rsidRPr="00AA0A1E" w:rsidDel="002649F2">
          <w:rPr>
            <w:rFonts w:cs="Times New Roman"/>
          </w:rPr>
          <w:delText xml:space="preserve">but also what </w:delText>
        </w:r>
      </w:del>
      <w:ins w:id="164" w:author="Muise, Evan" w:date="2022-01-05T11:18:00Z">
        <w:r w:rsidR="002649F2">
          <w:rPr>
            <w:rFonts w:cs="Times New Roman"/>
          </w:rPr>
          <w:t xml:space="preserve">as well as the </w:t>
        </w:r>
      </w:ins>
      <w:r w:rsidRPr="00AA0A1E">
        <w:rPr>
          <w:rFonts w:cs="Times New Roman"/>
        </w:rPr>
        <w:t xml:space="preserve">types of forest structures </w:t>
      </w:r>
      <w:ins w:id="165" w:author="Muise, Evan" w:date="2022-01-05T11:19:00Z">
        <w:r w:rsidR="002649F2">
          <w:rPr>
            <w:rFonts w:cs="Times New Roman"/>
          </w:rPr>
          <w:t xml:space="preserve">that </w:t>
        </w:r>
      </w:ins>
      <w:r w:rsidRPr="00AA0A1E">
        <w:rPr>
          <w:rFonts w:cs="Times New Roman"/>
        </w:rPr>
        <w:t>should be represented to ensure adequate biodiversity protection (Lemieux and Scott 2005).</w:t>
      </w:r>
    </w:p>
    <w:p w14:paraId="688FA130" w14:textId="27432820" w:rsidR="00C60D71" w:rsidRPr="00AA0A1E" w:rsidRDefault="00B16883">
      <w:pPr>
        <w:pStyle w:val="BodyText"/>
        <w:rPr>
          <w:rFonts w:cs="Times New Roman"/>
        </w:rPr>
      </w:pPr>
      <w:r w:rsidRPr="00AA0A1E">
        <w:rPr>
          <w:rFonts w:cs="Times New Roman"/>
        </w:rPr>
        <w:t>Internationally, biodiversity preservation targets aim to protect a proportion of the total terrestrial area (CBD 2010). Frequently, new protecte</w:t>
      </w:r>
      <w:del w:id="166" w:author="Muise, Evan [2]" w:date="2022-01-03T13:07:00Z">
        <w:r w:rsidR="007F02F6" w:rsidDel="0056153A">
          <w:rPr>
            <w:rFonts w:cs="Times New Roman"/>
          </w:rPr>
          <w:delText xml:space="preserve"> </w:delText>
        </w:r>
      </w:del>
      <w:r w:rsidRPr="00AA0A1E">
        <w:rPr>
          <w:rFonts w:cs="Times New Roman"/>
        </w:rPr>
        <w:t>d areas are placed in high-elevation, low-productivity 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xml:space="preserve">. Alpine ecosystems are more commonly protected (Figure 3), as are the land covers commonly present within them (rock/rubble, snow/ice, exposed/barren land; Figure 5). As </w:t>
      </w:r>
      <w:r w:rsidRPr="00AA0A1E">
        <w:rPr>
          <w:rFonts w:cs="Times New Roman"/>
        </w:rPr>
        <w:lastRenderedPageBreak/>
        <w:t>elevation increases, these ecosystems and land covers begin to dominate the proportional representation (see Figure 4 and Figure 6).</w:t>
      </w:r>
      <w:ins w:id="167" w:author="Muise, Evan [2]" w:date="2022-01-03T13:07:00Z">
        <w:r w:rsidR="0056153A">
          <w:rPr>
            <w:rFonts w:cs="Times New Roman"/>
          </w:rPr>
          <w:t xml:space="preserve"> </w:t>
        </w:r>
      </w:ins>
      <w:bookmarkStart w:id="168" w:name="_Hlk92108102"/>
      <w:ins w:id="169" w:author="Muise, Evan [2]" w:date="2022-01-03T13:08:00Z">
        <w:r w:rsidR="0056153A">
          <w:rPr>
            <w:rFonts w:cs="Times New Roman"/>
          </w:rPr>
          <w:t>Differences between elevation profiles in land cover classes and BEC zones were also found</w:t>
        </w:r>
      </w:ins>
      <w:ins w:id="170" w:author="Muise, Evan [2]" w:date="2022-01-03T13:13:00Z">
        <w:r w:rsidR="0056153A" w:rsidRPr="0056153A">
          <w:rPr>
            <w:rFonts w:cs="Times New Roman"/>
          </w:rPr>
          <w:t xml:space="preserve">, with the </w:t>
        </w:r>
        <w:del w:id="171" w:author="Muise, Evan" w:date="2022-01-05T11:11:00Z">
          <w:r w:rsidR="0056153A" w:rsidRPr="0056153A" w:rsidDel="00027573">
            <w:rPr>
              <w:rFonts w:cs="Times New Roman"/>
            </w:rPr>
            <w:delText>starkest</w:delText>
          </w:r>
        </w:del>
        <w:del w:id="172" w:author="Muise, Evan" w:date="2022-01-05T11:25:00Z">
          <w:r w:rsidR="0056153A" w:rsidRPr="0056153A" w:rsidDel="003115AD">
            <w:rPr>
              <w:rFonts w:cs="Times New Roman"/>
            </w:rPr>
            <w:delText xml:space="preserve"> difference</w:delText>
          </w:r>
        </w:del>
      </w:ins>
      <w:ins w:id="173" w:author="Muise, Evan" w:date="2022-01-05T11:25:00Z">
        <w:r w:rsidR="003115AD">
          <w:rPr>
            <w:rFonts w:cs="Times New Roman"/>
          </w:rPr>
          <w:t xml:space="preserve">largest </w:t>
        </w:r>
        <w:r w:rsidR="003115AD" w:rsidRPr="0056153A">
          <w:rPr>
            <w:rFonts w:cs="Times New Roman"/>
          </w:rPr>
          <w:t>difference</w:t>
        </w:r>
      </w:ins>
      <w:ins w:id="174" w:author="Muise, Evan [2]" w:date="2022-01-03T13:13:00Z">
        <w:r w:rsidR="0056153A" w:rsidRPr="0056153A">
          <w:rPr>
            <w:rFonts w:cs="Times New Roman"/>
          </w:rPr>
          <w:t xml:space="preserve"> being that wetland classes were found at lower elevations in PA</w:t>
        </w:r>
        <w:r w:rsidR="0056153A">
          <w:rPr>
            <w:rFonts w:cs="Times New Roman"/>
          </w:rPr>
          <w:t xml:space="preserve"> (Figure 7).</w:t>
        </w:r>
      </w:ins>
      <w:bookmarkEnd w:id="168"/>
    </w:p>
    <w:p w14:paraId="69278D38" w14:textId="4076E658" w:rsidR="00C60D71" w:rsidRPr="00AA0A1E" w:rsidRDefault="00B16883">
      <w:pPr>
        <w:pStyle w:val="BodyText"/>
        <w:rPr>
          <w:rFonts w:cs="Times New Roman"/>
        </w:rPr>
      </w:pPr>
      <w:r w:rsidRPr="00AA0A1E">
        <w:rPr>
          <w:rFonts w:cs="Times New Roman"/>
        </w:rPr>
        <w:t>In high elevation ecosystems, Boreal Altai Fescue Alpine dominates the PA proportions above 3000</w:t>
      </w:r>
      <w:ins w:id="175" w:author="Muise, Evan" w:date="2022-01-05T11:19:00Z">
        <w:r w:rsidR="002649F2">
          <w:rPr>
            <w:rFonts w:cs="Times New Roman"/>
          </w:rPr>
          <w:t xml:space="preserve"> </w:t>
        </w:r>
      </w:ins>
      <w:r w:rsidRPr="00AA0A1E">
        <w:rPr>
          <w:rFonts w:cs="Times New Roman"/>
        </w:rPr>
        <w:t>m, replacing the Coastal Mountain-Heather Alpine ecosystem found in UA (Figure 4). These zones were both protected at rates above the average (Figure 3),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 2).</w:t>
      </w:r>
    </w:p>
    <w:p w14:paraId="2D6194EE" w14:textId="334A9636" w:rsidR="00C60D71" w:rsidRPr="00AA0A1E" w:rsidRDefault="00B16883">
      <w:pPr>
        <w:pStyle w:val="BodyText"/>
        <w:rPr>
          <w:rFonts w:cs="Times New Roman"/>
        </w:rPr>
      </w:pPr>
      <w:r w:rsidRPr="00AA0A1E">
        <w:rPr>
          <w:rFonts w:cs="Times New Roman"/>
        </w:rPr>
        <w:t xml:space="preserve">Distribution of disturbances followed a similar pattern to that reported by Bolton et al. (2019). Thus, the area affected by wildfires is comparable between PA and UA and at mid latitudes (51-53°N), while harvesting activity is more prevalent in UA and at low latitudes (Figure </w:t>
      </w:r>
      <w:ins w:id="176" w:author="Muise, Evan [2]" w:date="2022-01-03T12:49:00Z">
        <w:r w:rsidR="00922697">
          <w:rPr>
            <w:rFonts w:cs="Times New Roman"/>
          </w:rPr>
          <w:t>8</w:t>
        </w:r>
      </w:ins>
      <w:del w:id="177" w:author="Muise, Evan [2]" w:date="2022-01-03T12:49:00Z">
        <w:r w:rsidRPr="00AA0A1E" w:rsidDel="00922697">
          <w:rPr>
            <w:rFonts w:cs="Times New Roman"/>
          </w:rPr>
          <w:delText>7</w:delText>
        </w:r>
      </w:del>
      <w:r w:rsidRPr="00AA0A1E">
        <w:rPr>
          <w:rFonts w:cs="Times New Roman"/>
        </w:rPr>
        <w:t>).</w:t>
      </w:r>
    </w:p>
    <w:p w14:paraId="139B4468" w14:textId="0B81D1F0" w:rsidR="00C60D71" w:rsidRPr="00AA0A1E" w:rsidRDefault="00B16883">
      <w:pPr>
        <w:pStyle w:val="BodyText"/>
        <w:rPr>
          <w:rFonts w:cs="Times New Roman"/>
        </w:rPr>
      </w:pPr>
      <w:r w:rsidRPr="00AA0A1E">
        <w:rPr>
          <w:rFonts w:cs="Times New Roman"/>
        </w:rPr>
        <w:t xml:space="preserve">Our analysis shows that the majority of structural attributes were significantly different between the protected and unprotected forest stands across BEC subzones (Figure </w:t>
      </w:r>
      <w:ins w:id="178" w:author="Muise, Evan [2]" w:date="2022-01-03T12:49:00Z">
        <w:r w:rsidR="00922697">
          <w:rPr>
            <w:rFonts w:cs="Times New Roman"/>
          </w:rPr>
          <w:t>9</w:t>
        </w:r>
      </w:ins>
      <w:del w:id="179" w:author="Muise, Evan [2]" w:date="2022-01-03T12:49:00Z">
        <w:r w:rsidRPr="00AA0A1E" w:rsidDel="00922697">
          <w:rPr>
            <w:rFonts w:cs="Times New Roman"/>
          </w:rPr>
          <w:delText>8</w:delText>
        </w:r>
      </w:del>
      <w:r w:rsidRPr="00AA0A1E">
        <w:rPr>
          <w:rFonts w:cs="Times New Roman"/>
        </w:rP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w:t>
      </w:r>
      <w:ins w:id="180" w:author="Muise, Evan [2]" w:date="2022-01-03T12:50:00Z">
        <w:r w:rsidR="00922697">
          <w:rPr>
            <w:rFonts w:cs="Times New Roman"/>
          </w:rPr>
          <w:t>10</w:t>
        </w:r>
      </w:ins>
      <w:del w:id="181" w:author="Muise, Evan [2]" w:date="2022-01-03T12:50:00Z">
        <w:r w:rsidRPr="00AA0A1E" w:rsidDel="00922697">
          <w:rPr>
            <w:rFonts w:cs="Times New Roman"/>
          </w:rPr>
          <w:delText>9</w:delText>
        </w:r>
      </w:del>
      <w:r w:rsidRPr="00AA0A1E">
        <w:rPr>
          <w:rFonts w:cs="Times New Roman"/>
        </w:rPr>
        <w:t>).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 (</w:t>
      </w:r>
      <w:proofErr w:type="spellStart"/>
      <w:r w:rsidRPr="00AA0A1E">
        <w:rPr>
          <w:rFonts w:cs="Times New Roman"/>
        </w:rPr>
        <w:t>Paillet</w:t>
      </w:r>
      <w:proofErr w:type="spellEnd"/>
      <w:r w:rsidRPr="00AA0A1E">
        <w:rPr>
          <w:rFonts w:cs="Times New Roman"/>
        </w:rPr>
        <w:t xml:space="preserve"> et al. 2010).</w:t>
      </w:r>
    </w:p>
    <w:p w14:paraId="469C0A5F" w14:textId="0776B7B6" w:rsidR="00C60D71" w:rsidRPr="00AA0A1E" w:rsidRDefault="00B16883">
      <w:pPr>
        <w:pStyle w:val="BodyText"/>
        <w:rPr>
          <w:rFonts w:cs="Times New Roman"/>
        </w:rPr>
      </w:pPr>
      <w:r w:rsidRPr="00AA0A1E">
        <w:rPr>
          <w:rFonts w:cs="Times New Roman"/>
        </w:rPr>
        <w:lastRenderedPageBreak/>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w:t>
      </w:r>
      <w:del w:id="182" w:author="Muise, Evan" w:date="2022-01-05T11:19:00Z">
        <w:r w:rsidRPr="00AA0A1E" w:rsidDel="002649F2">
          <w:rPr>
            <w:rFonts w:cs="Times New Roman"/>
          </w:rPr>
          <w:delText>is needed</w:delText>
        </w:r>
      </w:del>
      <w:ins w:id="183" w:author="Muise, Evan" w:date="2022-01-05T11:19:00Z">
        <w:r w:rsidR="002649F2">
          <w:rPr>
            <w:rFonts w:cs="Times New Roman"/>
          </w:rPr>
          <w:t>would</w:t>
        </w:r>
      </w:ins>
      <w:del w:id="184" w:author="Muise, Evan" w:date="2022-01-05T11:19:00Z">
        <w:r w:rsidRPr="00AA0A1E" w:rsidDel="002649F2">
          <w:rPr>
            <w:rFonts w:cs="Times New Roman"/>
          </w:rPr>
          <w:delText xml:space="preserve"> to</w:delText>
        </w:r>
      </w:del>
      <w:r w:rsidRPr="00AA0A1E">
        <w:rPr>
          <w:rFonts w:cs="Times New Roman"/>
        </w:rPr>
        <w:t xml:space="preserve"> encapsulate these underrepresented forest structures. For example: the forests in the Bunchgrass zone have large differences in both canopy cover and canopy height, with the PA having larger values in both attributes (Table 2). New PA in this BEC zone </w:t>
      </w:r>
      <w:r w:rsidR="007F02F6">
        <w:rPr>
          <w:rFonts w:cs="Times New Roman"/>
        </w:rPr>
        <w:t>could</w:t>
      </w:r>
      <w:r w:rsidRPr="00AA0A1E">
        <w:rPr>
          <w:rFonts w:cs="Times New Roman"/>
        </w:rPr>
        <w:t xml:space="preserve"> contain forests with shorter and more open forests. A future avenue of research could be to incorporate forest structural attributes into spatially optimized PA placement approaches (Christensen et al. 2009).</w:t>
      </w:r>
    </w:p>
    <w:p w14:paraId="6B46A804" w14:textId="5BB82E9A" w:rsidR="00C60D71" w:rsidRPr="00AA0A1E" w:rsidRDefault="00B16883">
      <w:pPr>
        <w:pStyle w:val="BodyText"/>
        <w:rPr>
          <w:rFonts w:cs="Times New Roman"/>
        </w:rPr>
      </w:pPr>
      <w:r w:rsidRPr="00AA0A1E">
        <w:rPr>
          <w:rFonts w:cs="Times New Roman"/>
        </w:rPr>
        <w:t>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t>
      </w:r>
      <w:proofErr w:type="spellStart"/>
      <w:r w:rsidRPr="00AA0A1E">
        <w:rPr>
          <w:rFonts w:cs="Times New Roman"/>
        </w:rPr>
        <w:t>Wulder</w:t>
      </w:r>
      <w:proofErr w:type="spellEnd"/>
      <w:r w:rsidRPr="00AA0A1E">
        <w:rPr>
          <w:rFonts w:cs="Times New Roman"/>
        </w:rPr>
        <w:t xml:space="preserve"> et al. 2016), clouds and atmospheric interference</w:t>
      </w:r>
      <w:ins w:id="185" w:author="Muise, Evan" w:date="2022-01-05T11:20:00Z">
        <w:r w:rsidR="002649F2">
          <w:rPr>
            <w:rFonts w:cs="Times New Roman"/>
          </w:rPr>
          <w:t xml:space="preserve"> (Li and Chen 2020)</w:t>
        </w:r>
      </w:ins>
      <w:r w:rsidRPr="00AA0A1E">
        <w:rPr>
          <w:rFonts w:cs="Times New Roman"/>
        </w:rPr>
        <w:t xml:space="preserve">, lack of aerial lidar data available, and varying </w:t>
      </w:r>
      <w:del w:id="186" w:author="Muise, Evan" w:date="2022-01-05T11:20:00Z">
        <w:r w:rsidRPr="00AA0A1E" w:rsidDel="002649F2">
          <w:rPr>
            <w:rFonts w:cs="Times New Roman"/>
          </w:rPr>
          <w:delText xml:space="preserve">hierarchies of </w:delText>
        </w:r>
      </w:del>
      <w:r w:rsidRPr="00AA0A1E">
        <w:rPr>
          <w:rFonts w:cs="Times New Roman"/>
        </w:rPr>
        <w:t>land cover</w:t>
      </w:r>
      <w:ins w:id="187" w:author="Muise, Evan" w:date="2022-01-05T11:20:00Z">
        <w:r w:rsidR="002649F2">
          <w:rPr>
            <w:rFonts w:cs="Times New Roman"/>
          </w:rPr>
          <w:t xml:space="preserve"> legends</w:t>
        </w:r>
      </w:ins>
      <w:del w:id="188" w:author="Muise, Evan" w:date="2022-01-05T11:20:00Z">
        <w:r w:rsidRPr="00AA0A1E" w:rsidDel="002649F2">
          <w:rPr>
            <w:rFonts w:cs="Times New Roman"/>
          </w:rPr>
          <w:delText xml:space="preserve"> classifications</w:delText>
        </w:r>
      </w:del>
      <w:ins w:id="189" w:author="Muise, Evan" w:date="2022-01-05T11:20:00Z">
        <w:r w:rsidR="002649F2">
          <w:rPr>
            <w:rFonts w:cs="Times New Roman"/>
          </w:rPr>
          <w:t xml:space="preserve"> used</w:t>
        </w:r>
      </w:ins>
      <w:r w:rsidRPr="00AA0A1E">
        <w:rPr>
          <w:rFonts w:cs="Times New Roman"/>
        </w:rPr>
        <w:t xml:space="preserve"> in differing regions</w:t>
      </w:r>
      <w:ins w:id="190" w:author="Muise, Evan" w:date="2022-01-05T11:20:00Z">
        <w:r w:rsidR="002649F2">
          <w:rPr>
            <w:rFonts w:cs="Times New Roman"/>
          </w:rPr>
          <w:t xml:space="preserve"> and mapp</w:t>
        </w:r>
      </w:ins>
      <w:ins w:id="191" w:author="Muise, Evan" w:date="2022-01-05T11:21:00Z">
        <w:r w:rsidR="002649F2">
          <w:rPr>
            <w:rFonts w:cs="Times New Roman"/>
          </w:rPr>
          <w:t>ing products (Herold et al. 2008)</w:t>
        </w:r>
      </w:ins>
      <w:r w:rsidRPr="00AA0A1E">
        <w:rPr>
          <w:rFonts w:cs="Times New Roman"/>
        </w:rPr>
        <w:t>. New data and satellite missions are being introduced that can meet these challenges at a spatial resolution of 30 m or less such as Landsat-9 and Sentinel-2, as well as spaceborne lidar such as GEDI (</w:t>
      </w:r>
      <w:proofErr w:type="spellStart"/>
      <w:r w:rsidRPr="00AA0A1E">
        <w:rPr>
          <w:rFonts w:cs="Times New Roman"/>
        </w:rPr>
        <w:t>Dubayah</w:t>
      </w:r>
      <w:proofErr w:type="spellEnd"/>
      <w:r w:rsidRPr="00AA0A1E">
        <w:rPr>
          <w:rFonts w:cs="Times New Roman"/>
        </w:rPr>
        <w:t xml:space="preserve"> et al. 2020) and ICESat-2 (Neuenschwander et al. 2020), which can provide global coverage of various forest structural attributes (</w:t>
      </w:r>
      <w:proofErr w:type="spellStart"/>
      <w:r w:rsidRPr="00AA0A1E">
        <w:rPr>
          <w:rFonts w:cs="Times New Roman"/>
        </w:rPr>
        <w:t>Potapov</w:t>
      </w:r>
      <w:proofErr w:type="spellEnd"/>
      <w:r w:rsidRPr="00AA0A1E">
        <w:rPr>
          <w:rFonts w:cs="Times New Roman"/>
        </w:rPr>
        <w:t xml:space="preserve"> et al. 2021) through similar imputation methods to </w:t>
      </w:r>
      <w:proofErr w:type="spellStart"/>
      <w:r w:rsidRPr="00AA0A1E">
        <w:rPr>
          <w:rFonts w:cs="Times New Roman"/>
        </w:rPr>
        <w:t>Matasci</w:t>
      </w:r>
      <w:proofErr w:type="spellEnd"/>
      <w:r w:rsidRPr="00AA0A1E">
        <w:rPr>
          <w:rFonts w:cs="Times New Roman"/>
        </w:rPr>
        <w:t xml:space="preserve"> et al. </w:t>
      </w:r>
      <w:r w:rsidR="00C25D81">
        <w:rPr>
          <w:rFonts w:cs="Times New Roman"/>
        </w:rPr>
        <w:t>(</w:t>
      </w:r>
      <w:r w:rsidRPr="00AA0A1E">
        <w:rPr>
          <w:rFonts w:cs="Times New Roman"/>
        </w:rPr>
        <w:t>2018a</w:t>
      </w:r>
      <w:r w:rsidR="00C25D81">
        <w:rPr>
          <w:rFonts w:cs="Times New Roman"/>
        </w:rPr>
        <w:t>)</w:t>
      </w:r>
      <w:r w:rsidRPr="00AA0A1E">
        <w:rPr>
          <w:rFonts w:cs="Times New Roman"/>
        </w:rPr>
        <w:t>, global land cover maps (</w:t>
      </w:r>
      <w:proofErr w:type="spellStart"/>
      <w:r w:rsidRPr="00AA0A1E">
        <w:rPr>
          <w:rFonts w:cs="Times New Roman"/>
        </w:rPr>
        <w:t>Potapov</w:t>
      </w:r>
      <w:proofErr w:type="spellEnd"/>
      <w:r w:rsidRPr="00AA0A1E">
        <w:rPr>
          <w:rFonts w:cs="Times New Roman"/>
        </w:rPr>
        <w:t xml:space="preserve"> et al. 2020, </w:t>
      </w:r>
      <w:proofErr w:type="spellStart"/>
      <w:r w:rsidRPr="00AA0A1E">
        <w:rPr>
          <w:rFonts w:cs="Times New Roman"/>
        </w:rPr>
        <w:t>Zanaga</w:t>
      </w:r>
      <w:proofErr w:type="spellEnd"/>
      <w:r w:rsidRPr="00AA0A1E">
        <w:rPr>
          <w:rFonts w:cs="Times New Roman"/>
        </w:rPr>
        <w:t xml:space="preserve"> et al. 2021), and forest disturbance maps (Hansen et al. 2013). </w:t>
      </w:r>
      <w:r w:rsidRPr="00AA0A1E">
        <w:rPr>
          <w:rFonts w:cs="Times New Roman"/>
        </w:rPr>
        <w:lastRenderedPageBreak/>
        <w:t>These novel datasets provide clear opportunities for regional to global analyses of PA vs UA to be conducted concerning forest structure.</w:t>
      </w:r>
    </w:p>
    <w:p w14:paraId="10A88290" w14:textId="77777777" w:rsidR="00C60D71" w:rsidRPr="00AA0A1E" w:rsidRDefault="00B16883">
      <w:pPr>
        <w:pStyle w:val="BodyText"/>
        <w:rPr>
          <w:rFonts w:cs="Times New Roman"/>
        </w:rPr>
      </w:pPr>
      <w:r w:rsidRPr="00AA0A1E">
        <w:rPr>
          <w:rFonts w:cs="Times New Roman"/>
        </w:rPr>
        <w:t>Future research monitoring protected area health using satellite remote sensing could focus on implementing essential biodiversity variables (Pereira et al. 2013) 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p w14:paraId="2BA59160" w14:textId="77777777" w:rsidR="00C60D71" w:rsidRPr="00AA0A1E" w:rsidRDefault="00B16883">
      <w:pPr>
        <w:pStyle w:val="Heading1"/>
        <w:rPr>
          <w:rFonts w:ascii="Times New Roman" w:hAnsi="Times New Roman" w:cs="Times New Roman"/>
        </w:rPr>
      </w:pPr>
      <w:bookmarkStart w:id="192" w:name="conclusion"/>
      <w:bookmarkEnd w:id="159"/>
      <w:r w:rsidRPr="00AA0A1E">
        <w:rPr>
          <w:rFonts w:ascii="Times New Roman" w:hAnsi="Times New Roman" w:cs="Times New Roman"/>
        </w:rPr>
        <w:t>Conclusion</w:t>
      </w:r>
    </w:p>
    <w:p w14:paraId="09C6D929" w14:textId="57E0ADB1"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w:t>
      </w:r>
      <w:r w:rsidR="007F02F6">
        <w:rPr>
          <w:rFonts w:cs="Times New Roman"/>
        </w:rPr>
        <w:t>could</w:t>
      </w:r>
      <w:r w:rsidRPr="00AA0A1E">
        <w:rPr>
          <w:rFonts w:cs="Times New Roman"/>
        </w:rPr>
        <w:t xml:space="preserve">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14:paraId="2C859FBC" w14:textId="77777777" w:rsidR="00C60D71" w:rsidRPr="00AA0A1E" w:rsidRDefault="00B16883">
      <w:pPr>
        <w:pStyle w:val="Heading1"/>
        <w:rPr>
          <w:rFonts w:ascii="Times New Roman" w:hAnsi="Times New Roman" w:cs="Times New Roman"/>
        </w:rPr>
      </w:pPr>
      <w:bookmarkStart w:id="193" w:name="acknowledgments"/>
      <w:bookmarkEnd w:id="192"/>
      <w:r w:rsidRPr="00AA0A1E">
        <w:rPr>
          <w:rFonts w:ascii="Times New Roman" w:hAnsi="Times New Roman" w:cs="Times New Roman"/>
        </w:rPr>
        <w:lastRenderedPageBreak/>
        <w:t>Acknowledgments</w:t>
      </w:r>
    </w:p>
    <w:p w14:paraId="1D4DBEB9" w14:textId="265D7E82" w:rsidR="00C60D71" w:rsidRPr="00AA0A1E" w:rsidRDefault="00960AEA" w:rsidP="003464AA">
      <w:pPr>
        <w:pStyle w:val="FirstParagraph"/>
        <w:rPr>
          <w:rFonts w:cs="Times New Roman"/>
        </w:rPr>
      </w:pPr>
      <w:r>
        <w:t>This research was funded through the BC Parks Living Lab Program for Climate Change and Conservation (grant ID: TP21JHQ011)</w:t>
      </w:r>
      <w:r w:rsidR="00B16883" w:rsidRPr="00AA0A1E">
        <w:rPr>
          <w:rFonts w:cs="Times New Roman"/>
        </w:rPr>
        <w:t xml:space="preserve"> and in part by NSERC support of Coops (RGPIN-2018-03851). Remote sensing data products utilized in this research are free and open and available for download at: </w:t>
      </w:r>
      <w:hyperlink r:id="rId14">
        <w:r w:rsidR="00B16883" w:rsidRPr="00AA0A1E">
          <w:rPr>
            <w:rStyle w:val="Hyperlink"/>
            <w:rFonts w:cs="Times New Roman"/>
          </w:rPr>
          <w:t>https://ca.nfis.org/maps_eng.html</w:t>
        </w:r>
      </w:hyperlink>
      <w:r w:rsidR="00B16883" w:rsidRPr="00AA0A1E">
        <w:rPr>
          <w:rFonts w:cs="Times New Roman"/>
        </w:rPr>
        <w:t xml:space="preserve">. We thank Dr Michael </w:t>
      </w:r>
      <w:proofErr w:type="spellStart"/>
      <w:r w:rsidR="00B16883" w:rsidRPr="00AA0A1E">
        <w:rPr>
          <w:rFonts w:cs="Times New Roman"/>
        </w:rPr>
        <w:t>Wulder</w:t>
      </w:r>
      <w:proofErr w:type="spellEnd"/>
      <w:r w:rsidR="00B16883" w:rsidRPr="00AA0A1E">
        <w:rPr>
          <w:rFonts w:cs="Times New Roman"/>
        </w:rPr>
        <w:t xml:space="preserve"> and Dr Joanne White for development and early access to these National Terrestrial Ecosystem Mapping System (NTEMS) products.</w:t>
      </w:r>
      <w:ins w:id="194" w:author="Muise, Evan" w:date="2021-12-20T14:23:00Z">
        <w:r w:rsidR="003063B4" w:rsidRPr="003063B4">
          <w:t xml:space="preserve"> </w:t>
        </w:r>
        <w:r w:rsidR="003063B4" w:rsidRPr="003063B4">
          <w:rPr>
            <w:rFonts w:cs="Times New Roman"/>
          </w:rPr>
          <w:t>We also thank an anonymous reviewer for their helpful comments</w:t>
        </w:r>
      </w:ins>
      <w:ins w:id="195" w:author="Muise, Evan [2]" w:date="2022-01-03T12:48:00Z">
        <w:r w:rsidR="00922697">
          <w:rPr>
            <w:rFonts w:cs="Times New Roman"/>
          </w:rPr>
          <w:t xml:space="preserve"> which improved the manuscript</w:t>
        </w:r>
      </w:ins>
      <w:ins w:id="196" w:author="Muise, Evan" w:date="2021-12-20T14:23:00Z">
        <w:r w:rsidR="003063B4" w:rsidRPr="003063B4">
          <w:rPr>
            <w:rFonts w:cs="Times New Roman"/>
          </w:rPr>
          <w:t>.</w:t>
        </w:r>
      </w:ins>
      <w:del w:id="197" w:author="Muise, Evan" w:date="2021-12-20T14:23:00Z">
        <w:r w:rsidR="00B16883" w:rsidRPr="00AA0A1E" w:rsidDel="003063B4">
          <w:rPr>
            <w:rFonts w:cs="Times New Roman"/>
          </w:rPr>
          <w:br w:type="page"/>
        </w:r>
      </w:del>
    </w:p>
    <w:p w14:paraId="4A9A875D" w14:textId="77777777" w:rsidR="00C60D71" w:rsidRPr="00AA0A1E" w:rsidRDefault="00761662">
      <w:pPr>
        <w:pStyle w:val="Heading1"/>
        <w:rPr>
          <w:rFonts w:ascii="Times New Roman" w:hAnsi="Times New Roman" w:cs="Times New Roman"/>
        </w:rPr>
      </w:pPr>
      <w:bookmarkStart w:id="198" w:name="references"/>
      <w:bookmarkEnd w:id="193"/>
      <w:r>
        <w:rPr>
          <w:rFonts w:ascii="Times New Roman" w:hAnsi="Times New Roman" w:cs="Times New Roman"/>
        </w:rPr>
        <w:lastRenderedPageBreak/>
        <w:t>Literature Cited</w:t>
      </w:r>
    </w:p>
    <w:p w14:paraId="2547D18E" w14:textId="77777777" w:rsidR="00C60D71" w:rsidRPr="00AA0A1E" w:rsidRDefault="00B16883">
      <w:pPr>
        <w:pStyle w:val="Bibliography"/>
        <w:rPr>
          <w:rFonts w:ascii="Times New Roman" w:hAnsi="Times New Roman" w:cs="Times New Roman"/>
        </w:rPr>
      </w:pPr>
      <w:bookmarkStart w:id="199" w:name="ref-alsdorf2007"/>
      <w:bookmarkStart w:id="200" w:name="refs"/>
      <w:proofErr w:type="spellStart"/>
      <w:r w:rsidRPr="00AA0A1E">
        <w:rPr>
          <w:rFonts w:ascii="Times New Roman" w:hAnsi="Times New Roman" w:cs="Times New Roman"/>
        </w:rPr>
        <w:t>Alsdorf</w:t>
      </w:r>
      <w:proofErr w:type="spellEnd"/>
      <w:r w:rsidRPr="00AA0A1E">
        <w:rPr>
          <w:rFonts w:ascii="Times New Roman" w:hAnsi="Times New Roman" w:cs="Times New Roman"/>
        </w:rPr>
        <w:t xml:space="preserve">, D. E., E. Rodriguez, and D. P. </w:t>
      </w:r>
      <w:proofErr w:type="spellStart"/>
      <w:r w:rsidRPr="00AA0A1E">
        <w:rPr>
          <w:rFonts w:ascii="Times New Roman" w:hAnsi="Times New Roman" w:cs="Times New Roman"/>
        </w:rPr>
        <w:t>Lettenmaier</w:t>
      </w:r>
      <w:proofErr w:type="spellEnd"/>
      <w:r w:rsidRPr="00AA0A1E">
        <w:rPr>
          <w:rFonts w:ascii="Times New Roman" w:hAnsi="Times New Roman" w:cs="Times New Roman"/>
        </w:rPr>
        <w:t xml:space="preserve">. 2007. Measuring surface water from space. Reviews of Geophysics </w:t>
      </w:r>
      <w:proofErr w:type="gramStart"/>
      <w:r w:rsidRPr="00AA0A1E">
        <w:rPr>
          <w:rFonts w:ascii="Times New Roman" w:hAnsi="Times New Roman" w:cs="Times New Roman"/>
        </w:rPr>
        <w:t>45:RG</w:t>
      </w:r>
      <w:proofErr w:type="gramEnd"/>
      <w:r w:rsidRPr="00AA0A1E">
        <w:rPr>
          <w:rFonts w:ascii="Times New Roman" w:hAnsi="Times New Roman" w:cs="Times New Roman"/>
        </w:rPr>
        <w:t>2002.</w:t>
      </w:r>
    </w:p>
    <w:p w14:paraId="4F3EF519" w14:textId="77777777" w:rsidR="00C60D71" w:rsidRPr="00AA0A1E" w:rsidRDefault="00B16883">
      <w:pPr>
        <w:pStyle w:val="Bibliography"/>
        <w:rPr>
          <w:rFonts w:ascii="Times New Roman" w:hAnsi="Times New Roman" w:cs="Times New Roman"/>
        </w:rPr>
      </w:pPr>
      <w:bookmarkStart w:id="201" w:name="X307cfc083938dfd7fd25496aee78424cb9cecac"/>
      <w:bookmarkEnd w:id="199"/>
      <w:r w:rsidRPr="00AA0A1E">
        <w:rPr>
          <w:rFonts w:ascii="Times New Roman" w:hAnsi="Times New Roman" w:cs="Times New Roman"/>
        </w:rPr>
        <w:t>BC Ministry of Forests. 2003. British Columbia’s forests and their management.</w:t>
      </w:r>
    </w:p>
    <w:p w14:paraId="3D4DA8FB" w14:textId="77777777" w:rsidR="00C60D71" w:rsidRPr="00AA0A1E" w:rsidRDefault="00B16883">
      <w:pPr>
        <w:pStyle w:val="Bibliography"/>
        <w:rPr>
          <w:rFonts w:ascii="Times New Roman" w:hAnsi="Times New Roman" w:cs="Times New Roman"/>
        </w:rPr>
      </w:pPr>
      <w:bookmarkStart w:id="202" w:name="ref-bcparks2012"/>
      <w:bookmarkEnd w:id="201"/>
      <w:r w:rsidRPr="00AA0A1E">
        <w:rPr>
          <w:rFonts w:ascii="Times New Roman" w:hAnsi="Times New Roman" w:cs="Times New Roman"/>
        </w:rPr>
        <w:t>BC Parks. 2012. Ecological Integrity in British Columbia’s Parks and Protected Areas.</w:t>
      </w:r>
    </w:p>
    <w:p w14:paraId="67588A69" w14:textId="77777777" w:rsidR="00C60D71" w:rsidRPr="00AA0A1E" w:rsidRDefault="00B16883">
      <w:pPr>
        <w:pStyle w:val="Bibliography"/>
        <w:rPr>
          <w:rFonts w:ascii="Times New Roman" w:hAnsi="Times New Roman" w:cs="Times New Roman"/>
        </w:rPr>
      </w:pPr>
      <w:bookmarkStart w:id="203" w:name="X43ee1b1ae035c00d061ec26fc7451add8c98912"/>
      <w:bookmarkEnd w:id="202"/>
      <w:r w:rsidRPr="00AA0A1E">
        <w:rPr>
          <w:rFonts w:ascii="Times New Roman" w:hAnsi="Times New Roman" w:cs="Times New Roman"/>
        </w:rPr>
        <w:t xml:space="preserve">Bolton, D. K., N. C. Coops,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and C. J. </w:t>
      </w:r>
      <w:proofErr w:type="spellStart"/>
      <w:r w:rsidRPr="00AA0A1E">
        <w:rPr>
          <w:rFonts w:ascii="Times New Roman" w:hAnsi="Times New Roman" w:cs="Times New Roman"/>
        </w:rPr>
        <w:t>Ferster</w:t>
      </w:r>
      <w:proofErr w:type="spellEnd"/>
      <w:r w:rsidRPr="00AA0A1E">
        <w:rPr>
          <w:rFonts w:ascii="Times New Roman" w:hAnsi="Times New Roman" w:cs="Times New Roman"/>
        </w:rPr>
        <w:t>. 2019. Uncovering regional variability in disturbance trends between parks and greater park ecosystems across Canada (1985). Scientific Reports 9:1323.</w:t>
      </w:r>
    </w:p>
    <w:p w14:paraId="4AC2C732" w14:textId="77777777" w:rsidR="00C60D71" w:rsidRPr="00AA0A1E" w:rsidRDefault="00B16883">
      <w:pPr>
        <w:pStyle w:val="Bibliography"/>
        <w:rPr>
          <w:rFonts w:ascii="Times New Roman" w:hAnsi="Times New Roman" w:cs="Times New Roman"/>
        </w:rPr>
      </w:pPr>
      <w:bookmarkStart w:id="204" w:name="ref-bonferroni1936"/>
      <w:bookmarkEnd w:id="203"/>
      <w:r w:rsidRPr="00AA0A1E">
        <w:rPr>
          <w:rFonts w:ascii="Times New Roman" w:hAnsi="Times New Roman" w:cs="Times New Roman"/>
        </w:rPr>
        <w:t xml:space="preserve">Bonferroni, C. E. 1936. Teoria </w:t>
      </w:r>
      <w:proofErr w:type="spellStart"/>
      <w:r w:rsidRPr="00AA0A1E">
        <w:rPr>
          <w:rFonts w:ascii="Times New Roman" w:hAnsi="Times New Roman" w:cs="Times New Roman"/>
        </w:rPr>
        <w:t>statistica</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delle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classi</w:t>
      </w:r>
      <w:proofErr w:type="spellEnd"/>
      <w:r w:rsidRPr="00AA0A1E">
        <w:rPr>
          <w:rFonts w:ascii="Times New Roman" w:hAnsi="Times New Roman" w:cs="Times New Roman"/>
        </w:rPr>
        <w:t xml:space="preserve"> e </w:t>
      </w:r>
      <w:proofErr w:type="spellStart"/>
      <w:r w:rsidRPr="00AA0A1E">
        <w:rPr>
          <w:rFonts w:ascii="Times New Roman" w:hAnsi="Times New Roman" w:cs="Times New Roman"/>
        </w:rPr>
        <w:t>calcolo</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delle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probabilità</w:t>
      </w:r>
      <w:proofErr w:type="spellEnd"/>
      <w:r w:rsidRPr="00AA0A1E">
        <w:rPr>
          <w:rFonts w:ascii="Times New Roman" w:hAnsi="Times New Roman" w:cs="Times New Roman"/>
        </w:rPr>
        <w:t>. Pages 3–62.</w:t>
      </w:r>
    </w:p>
    <w:p w14:paraId="2D6095F8" w14:textId="77777777" w:rsidR="00C60D71" w:rsidRPr="00AA0A1E" w:rsidRDefault="00B16883">
      <w:pPr>
        <w:pStyle w:val="Bibliography"/>
        <w:rPr>
          <w:rFonts w:ascii="Times New Roman" w:hAnsi="Times New Roman" w:cs="Times New Roman"/>
        </w:rPr>
      </w:pPr>
      <w:bookmarkStart w:id="205" w:name="ref-brooks2004"/>
      <w:bookmarkEnd w:id="204"/>
      <w:r w:rsidRPr="00AA0A1E">
        <w:rPr>
          <w:rFonts w:ascii="Times New Roman" w:hAnsi="Times New Roman" w:cs="Times New Roman"/>
        </w:rPr>
        <w:t xml:space="preserve">Brooks, T. M., M. I. </w:t>
      </w:r>
      <w:proofErr w:type="spellStart"/>
      <w:r w:rsidRPr="00AA0A1E">
        <w:rPr>
          <w:rFonts w:ascii="Times New Roman" w:hAnsi="Times New Roman" w:cs="Times New Roman"/>
        </w:rPr>
        <w:t>Bakarr</w:t>
      </w:r>
      <w:proofErr w:type="spellEnd"/>
      <w:r w:rsidRPr="00AA0A1E">
        <w:rPr>
          <w:rFonts w:ascii="Times New Roman" w:hAnsi="Times New Roman" w:cs="Times New Roman"/>
        </w:rPr>
        <w:t xml:space="preserve">, T. Boucher, G. A. B. Da Fonseca, C. Hilton-Taylor, J. M. Hoekstra, T. Moritz, S. </w:t>
      </w:r>
      <w:proofErr w:type="spellStart"/>
      <w:r w:rsidRPr="00AA0A1E">
        <w:rPr>
          <w:rFonts w:ascii="Times New Roman" w:hAnsi="Times New Roman" w:cs="Times New Roman"/>
        </w:rPr>
        <w:t>Olivieri</w:t>
      </w:r>
      <w:proofErr w:type="spellEnd"/>
      <w:r w:rsidRPr="00AA0A1E">
        <w:rPr>
          <w:rFonts w:ascii="Times New Roman" w:hAnsi="Times New Roman" w:cs="Times New Roman"/>
        </w:rPr>
        <w:t xml:space="preserve">, J. Parrish, R. L. Pressey, A. S. L. Rodrigues, W. </w:t>
      </w:r>
      <w:proofErr w:type="spellStart"/>
      <w:r w:rsidRPr="00AA0A1E">
        <w:rPr>
          <w:rFonts w:ascii="Times New Roman" w:hAnsi="Times New Roman" w:cs="Times New Roman"/>
        </w:rPr>
        <w:t>Sechrest</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Stattersfield</w:t>
      </w:r>
      <w:proofErr w:type="spellEnd"/>
      <w:r w:rsidRPr="00AA0A1E">
        <w:rPr>
          <w:rFonts w:ascii="Times New Roman" w:hAnsi="Times New Roman" w:cs="Times New Roman"/>
        </w:rPr>
        <w:t xml:space="preserve">, W. </w:t>
      </w:r>
      <w:proofErr w:type="spellStart"/>
      <w:r w:rsidRPr="00AA0A1E">
        <w:rPr>
          <w:rFonts w:ascii="Times New Roman" w:hAnsi="Times New Roman" w:cs="Times New Roman"/>
        </w:rPr>
        <w:t>Strahm</w:t>
      </w:r>
      <w:proofErr w:type="spellEnd"/>
      <w:r w:rsidRPr="00AA0A1E">
        <w:rPr>
          <w:rFonts w:ascii="Times New Roman" w:hAnsi="Times New Roman" w:cs="Times New Roman"/>
        </w:rPr>
        <w:t xml:space="preserve">, and S. N. Stuart. 2004. Coverage Provided by the Global Protected-Area System: Is It Enough?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54:1081.</w:t>
      </w:r>
    </w:p>
    <w:p w14:paraId="6D660589" w14:textId="77777777" w:rsidR="00C60D71" w:rsidRPr="00AA0A1E" w:rsidRDefault="00B16883">
      <w:pPr>
        <w:pStyle w:val="Bibliography"/>
        <w:rPr>
          <w:rFonts w:ascii="Times New Roman" w:hAnsi="Times New Roman" w:cs="Times New Roman"/>
        </w:rPr>
      </w:pPr>
      <w:bookmarkStart w:id="206" w:name="ref-buchanan2018"/>
      <w:bookmarkEnd w:id="205"/>
      <w:r w:rsidRPr="00AA0A1E">
        <w:rPr>
          <w:rFonts w:ascii="Times New Roman" w:hAnsi="Times New Roman" w:cs="Times New Roman"/>
        </w:rPr>
        <w:t xml:space="preserve">Buchanan, G. M., A. E. Beresford, M. </w:t>
      </w:r>
      <w:proofErr w:type="spellStart"/>
      <w:r w:rsidRPr="00AA0A1E">
        <w:rPr>
          <w:rFonts w:ascii="Times New Roman" w:hAnsi="Times New Roman" w:cs="Times New Roman"/>
        </w:rPr>
        <w:t>Hebblewhite</w:t>
      </w:r>
      <w:proofErr w:type="spellEnd"/>
      <w:r w:rsidRPr="00AA0A1E">
        <w:rPr>
          <w:rFonts w:ascii="Times New Roman" w:hAnsi="Times New Roman" w:cs="Times New Roman"/>
        </w:rPr>
        <w:t xml:space="preserve">, F. J. Escobedo, H. M. D. Klerk, P. F. Donald, P. </w:t>
      </w:r>
      <w:proofErr w:type="spellStart"/>
      <w:r w:rsidRPr="00AA0A1E">
        <w:rPr>
          <w:rFonts w:ascii="Times New Roman" w:hAnsi="Times New Roman" w:cs="Times New Roman"/>
        </w:rPr>
        <w:t>Escribano</w:t>
      </w:r>
      <w:proofErr w:type="spellEnd"/>
      <w:r w:rsidRPr="00AA0A1E">
        <w:rPr>
          <w:rFonts w:ascii="Times New Roman" w:hAnsi="Times New Roman" w:cs="Times New Roman"/>
        </w:rPr>
        <w:t xml:space="preserve">, L. P. Koh, J. Martínez-López,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A. K. Skidmore, Z. </w:t>
      </w:r>
      <w:proofErr w:type="spellStart"/>
      <w:r w:rsidRPr="00AA0A1E">
        <w:rPr>
          <w:rFonts w:ascii="Times New Roman" w:hAnsi="Times New Roman" w:cs="Times New Roman"/>
        </w:rPr>
        <w:t>Szantoi</w:t>
      </w:r>
      <w:proofErr w:type="spellEnd"/>
      <w:r w:rsidRPr="00AA0A1E">
        <w:rPr>
          <w:rFonts w:ascii="Times New Roman" w:hAnsi="Times New Roman" w:cs="Times New Roman"/>
        </w:rPr>
        <w:t xml:space="preserve">, K. Tabor, M. </w:t>
      </w:r>
      <w:proofErr w:type="spellStart"/>
      <w:r w:rsidRPr="00AA0A1E">
        <w:rPr>
          <w:rFonts w:ascii="Times New Roman" w:hAnsi="Times New Roman" w:cs="Times New Roman"/>
        </w:rPr>
        <w:t>Wegmann</w:t>
      </w:r>
      <w:proofErr w:type="spellEnd"/>
      <w:r w:rsidRPr="00AA0A1E">
        <w:rPr>
          <w:rFonts w:ascii="Times New Roman" w:hAnsi="Times New Roman" w:cs="Times New Roman"/>
        </w:rPr>
        <w:t xml:space="preserve">, and S. </w:t>
      </w:r>
      <w:proofErr w:type="spellStart"/>
      <w:r w:rsidRPr="00AA0A1E">
        <w:rPr>
          <w:rFonts w:ascii="Times New Roman" w:hAnsi="Times New Roman" w:cs="Times New Roman"/>
        </w:rPr>
        <w:t>Wich</w:t>
      </w:r>
      <w:proofErr w:type="spellEnd"/>
      <w:r w:rsidRPr="00AA0A1E">
        <w:rPr>
          <w:rFonts w:ascii="Times New Roman" w:hAnsi="Times New Roman" w:cs="Times New Roman"/>
        </w:rPr>
        <w:t>. 2018. Free satellite data key to conservation. Science 361:139–140.</w:t>
      </w:r>
    </w:p>
    <w:p w14:paraId="7DEF4CAE" w14:textId="77777777" w:rsidR="00C60D71" w:rsidRPr="00AA0A1E" w:rsidRDefault="00B16883">
      <w:pPr>
        <w:pStyle w:val="Bibliography"/>
        <w:rPr>
          <w:rFonts w:ascii="Times New Roman" w:hAnsi="Times New Roman" w:cs="Times New Roman"/>
        </w:rPr>
      </w:pPr>
      <w:bookmarkStart w:id="207" w:name="ref-burkhardMappingEcosystemService2012"/>
      <w:bookmarkEnd w:id="206"/>
      <w:r w:rsidRPr="00AA0A1E">
        <w:rPr>
          <w:rFonts w:ascii="Times New Roman" w:hAnsi="Times New Roman" w:cs="Times New Roman"/>
        </w:rPr>
        <w:t xml:space="preserve">Burkhard, B., F. Kroll, S. </w:t>
      </w:r>
      <w:proofErr w:type="spellStart"/>
      <w:r w:rsidRPr="00AA0A1E">
        <w:rPr>
          <w:rFonts w:ascii="Times New Roman" w:hAnsi="Times New Roman" w:cs="Times New Roman"/>
        </w:rPr>
        <w:t>Nedkov</w:t>
      </w:r>
      <w:proofErr w:type="spellEnd"/>
      <w:r w:rsidRPr="00AA0A1E">
        <w:rPr>
          <w:rFonts w:ascii="Times New Roman" w:hAnsi="Times New Roman" w:cs="Times New Roman"/>
        </w:rPr>
        <w:t>, and F. Müller. 2012. Mapping ecosystem service supply, demand and budgets. Ecological Indicators 21:17–29.</w:t>
      </w:r>
    </w:p>
    <w:p w14:paraId="605DAF69" w14:textId="77777777" w:rsidR="00C60D71" w:rsidRPr="00AA0A1E" w:rsidRDefault="00B16883">
      <w:pPr>
        <w:pStyle w:val="Bibliography"/>
        <w:rPr>
          <w:rFonts w:ascii="Times New Roman" w:hAnsi="Times New Roman" w:cs="Times New Roman"/>
        </w:rPr>
      </w:pPr>
      <w:bookmarkStart w:id="208" w:name="ref-butchart2015"/>
      <w:bookmarkEnd w:id="207"/>
      <w:r w:rsidRPr="00AA0A1E">
        <w:rPr>
          <w:rFonts w:ascii="Times New Roman" w:hAnsi="Times New Roman" w:cs="Times New Roman"/>
        </w:rPr>
        <w:t xml:space="preserve">Butchart, S. H. M., M. Clarke, R. J. Smith, R. E. Sykes, J. P. W. </w:t>
      </w:r>
      <w:proofErr w:type="spellStart"/>
      <w:r w:rsidRPr="00AA0A1E">
        <w:rPr>
          <w:rFonts w:ascii="Times New Roman" w:hAnsi="Times New Roman" w:cs="Times New Roman"/>
        </w:rPr>
        <w:t>Scharlemann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Harfoot</w:t>
      </w:r>
      <w:proofErr w:type="spellEnd"/>
      <w:r w:rsidRPr="00AA0A1E">
        <w:rPr>
          <w:rFonts w:ascii="Times New Roman" w:hAnsi="Times New Roman" w:cs="Times New Roman"/>
        </w:rPr>
        <w:t xml:space="preserve">, G. M. Buchanan, A. Angulo, A. </w:t>
      </w:r>
      <w:proofErr w:type="spellStart"/>
      <w:r w:rsidRPr="00AA0A1E">
        <w:rPr>
          <w:rFonts w:ascii="Times New Roman" w:hAnsi="Times New Roman" w:cs="Times New Roman"/>
        </w:rPr>
        <w:t>Balmford</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Bertzky</w:t>
      </w:r>
      <w:proofErr w:type="spellEnd"/>
      <w:r w:rsidRPr="00AA0A1E">
        <w:rPr>
          <w:rFonts w:ascii="Times New Roman" w:hAnsi="Times New Roman" w:cs="Times New Roman"/>
        </w:rPr>
        <w:t xml:space="preserve">, T. M. Brooks, K. E. Carpenter, M. T. </w:t>
      </w:r>
      <w:proofErr w:type="spellStart"/>
      <w:r w:rsidRPr="00AA0A1E">
        <w:rPr>
          <w:rFonts w:ascii="Times New Roman" w:hAnsi="Times New Roman" w:cs="Times New Roman"/>
        </w:rPr>
        <w:t>Comeros-Raynal</w:t>
      </w:r>
      <w:proofErr w:type="spellEnd"/>
      <w:r w:rsidRPr="00AA0A1E">
        <w:rPr>
          <w:rFonts w:ascii="Times New Roman" w:hAnsi="Times New Roman" w:cs="Times New Roman"/>
        </w:rPr>
        <w:t xml:space="preserve">, J. Cornell, G. F. </w:t>
      </w:r>
      <w:proofErr w:type="spellStart"/>
      <w:r w:rsidRPr="00AA0A1E">
        <w:rPr>
          <w:rFonts w:ascii="Times New Roman" w:hAnsi="Times New Roman" w:cs="Times New Roman"/>
        </w:rPr>
        <w:t>Ficetola</w:t>
      </w:r>
      <w:proofErr w:type="spellEnd"/>
      <w:r w:rsidRPr="00AA0A1E">
        <w:rPr>
          <w:rFonts w:ascii="Times New Roman" w:hAnsi="Times New Roman" w:cs="Times New Roman"/>
        </w:rPr>
        <w:t xml:space="preserve">, L. D. C. </w:t>
      </w:r>
      <w:proofErr w:type="spellStart"/>
      <w:r w:rsidRPr="00AA0A1E">
        <w:rPr>
          <w:rFonts w:ascii="Times New Roman" w:hAnsi="Times New Roman" w:cs="Times New Roman"/>
        </w:rPr>
        <w:t>Fishpool</w:t>
      </w:r>
      <w:proofErr w:type="spellEnd"/>
      <w:r w:rsidRPr="00AA0A1E">
        <w:rPr>
          <w:rFonts w:ascii="Times New Roman" w:hAnsi="Times New Roman" w:cs="Times New Roman"/>
        </w:rPr>
        <w:t xml:space="preserve">, R. A. Fuller, J. </w:t>
      </w:r>
      <w:proofErr w:type="spellStart"/>
      <w:r w:rsidRPr="00AA0A1E">
        <w:rPr>
          <w:rFonts w:ascii="Times New Roman" w:hAnsi="Times New Roman" w:cs="Times New Roman"/>
        </w:rPr>
        <w:t>Geldmann</w:t>
      </w:r>
      <w:proofErr w:type="spellEnd"/>
      <w:r w:rsidRPr="00AA0A1E">
        <w:rPr>
          <w:rFonts w:ascii="Times New Roman" w:hAnsi="Times New Roman" w:cs="Times New Roman"/>
        </w:rPr>
        <w:t xml:space="preserve">, H. Harwell, C. Hilton-Taylor, M. Hoffmann, A. </w:t>
      </w:r>
      <w:proofErr w:type="spellStart"/>
      <w:r w:rsidRPr="00AA0A1E">
        <w:rPr>
          <w:rFonts w:ascii="Times New Roman" w:hAnsi="Times New Roman" w:cs="Times New Roman"/>
        </w:rPr>
        <w:t>Joolia</w:t>
      </w:r>
      <w:proofErr w:type="spellEnd"/>
      <w:r w:rsidRPr="00AA0A1E">
        <w:rPr>
          <w:rFonts w:ascii="Times New Roman" w:hAnsi="Times New Roman" w:cs="Times New Roman"/>
        </w:rPr>
        <w:t xml:space="preserve">, L. Joppa, N. Kingston, I. May, A. Milam, B. </w:t>
      </w:r>
      <w:proofErr w:type="spellStart"/>
      <w:r w:rsidRPr="00AA0A1E">
        <w:rPr>
          <w:rFonts w:ascii="Times New Roman" w:hAnsi="Times New Roman" w:cs="Times New Roman"/>
        </w:rPr>
        <w:t>Polidoro</w:t>
      </w:r>
      <w:proofErr w:type="spellEnd"/>
      <w:r w:rsidRPr="00AA0A1E">
        <w:rPr>
          <w:rFonts w:ascii="Times New Roman" w:hAnsi="Times New Roman" w:cs="Times New Roman"/>
        </w:rPr>
        <w:t xml:space="preserve">, G. Ralph, N. Richman,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D. B. </w:t>
      </w:r>
      <w:proofErr w:type="spellStart"/>
      <w:r w:rsidRPr="00AA0A1E">
        <w:rPr>
          <w:rFonts w:ascii="Times New Roman" w:hAnsi="Times New Roman" w:cs="Times New Roman"/>
        </w:rPr>
        <w:t>Segan</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Skolnik</w:t>
      </w:r>
      <w:proofErr w:type="spellEnd"/>
      <w:r w:rsidRPr="00AA0A1E">
        <w:rPr>
          <w:rFonts w:ascii="Times New Roman" w:hAnsi="Times New Roman" w:cs="Times New Roman"/>
        </w:rPr>
        <w:t xml:space="preserve">, M. D. Spalding, S. N. Stuart, A. </w:t>
      </w:r>
      <w:r w:rsidRPr="00AA0A1E">
        <w:rPr>
          <w:rFonts w:ascii="Times New Roman" w:hAnsi="Times New Roman" w:cs="Times New Roman"/>
        </w:rPr>
        <w:lastRenderedPageBreak/>
        <w:t>Symes, J. Taylor, P. Visconti, J. E. M. Watson, L. Wood, and N. D. Burgess. 2015. Shortfalls and Solutions for Meeting National and Global Conservation Area Targets. Conservation Letters 8:329–337.</w:t>
      </w:r>
    </w:p>
    <w:p w14:paraId="051F4742" w14:textId="77777777" w:rsidR="00C60D71" w:rsidRPr="00AA0A1E" w:rsidRDefault="00B16883">
      <w:pPr>
        <w:pStyle w:val="Bibliography"/>
        <w:rPr>
          <w:rFonts w:ascii="Times New Roman" w:hAnsi="Times New Roman" w:cs="Times New Roman"/>
        </w:rPr>
      </w:pPr>
      <w:bookmarkStart w:id="209" w:name="ref-cbd2004"/>
      <w:bookmarkEnd w:id="208"/>
      <w:r w:rsidRPr="00AA0A1E">
        <w:rPr>
          <w:rFonts w:ascii="Times New Roman" w:hAnsi="Times New Roman" w:cs="Times New Roman"/>
        </w:rPr>
        <w:t xml:space="preserve">CBD. 2004. CoP 7 decision VII/30. Strategic plan: future evaluation of progress. Goal </w:t>
      </w:r>
      <w:proofErr w:type="gramStart"/>
      <w:r w:rsidRPr="00AA0A1E">
        <w:rPr>
          <w:rFonts w:ascii="Times New Roman" w:hAnsi="Times New Roman" w:cs="Times New Roman"/>
        </w:rPr>
        <w:t>1  promote</w:t>
      </w:r>
      <w:proofErr w:type="gramEnd"/>
      <w:r w:rsidRPr="00AA0A1E">
        <w:rPr>
          <w:rFonts w:ascii="Times New Roman" w:hAnsi="Times New Roman" w:cs="Times New Roman"/>
        </w:rPr>
        <w:t xml:space="preserve"> the conservation of the biological diversity of ecosystems, habitats and biomes; Target 1.1.</w:t>
      </w:r>
    </w:p>
    <w:p w14:paraId="1BFD68F9" w14:textId="77777777" w:rsidR="00C60D71" w:rsidRPr="00AA0A1E" w:rsidRDefault="00B16883">
      <w:pPr>
        <w:pStyle w:val="Bibliography"/>
        <w:rPr>
          <w:rFonts w:ascii="Times New Roman" w:hAnsi="Times New Roman" w:cs="Times New Roman"/>
        </w:rPr>
      </w:pPr>
      <w:bookmarkStart w:id="210" w:name="ref-cbd2010"/>
      <w:bookmarkEnd w:id="209"/>
      <w:r w:rsidRPr="00AA0A1E">
        <w:rPr>
          <w:rFonts w:ascii="Times New Roman" w:hAnsi="Times New Roman" w:cs="Times New Roman"/>
        </w:rPr>
        <w:t xml:space="preserve">CBD. 2010. The strategic plan for biodiversity 2011-2020 and the Aichi biodiversity </w:t>
      </w:r>
      <w:proofErr w:type="spellStart"/>
      <w:r w:rsidRPr="00AA0A1E">
        <w:rPr>
          <w:rFonts w:ascii="Times New Roman" w:hAnsi="Times New Roman" w:cs="Times New Roman"/>
        </w:rPr>
        <w:t>targests</w:t>
      </w:r>
      <w:proofErr w:type="spellEnd"/>
      <w:r w:rsidRPr="00AA0A1E">
        <w:rPr>
          <w:rFonts w:ascii="Times New Roman" w:hAnsi="Times New Roman" w:cs="Times New Roman"/>
        </w:rPr>
        <w:t>.</w:t>
      </w:r>
    </w:p>
    <w:p w14:paraId="63B0E28F" w14:textId="77777777" w:rsidR="00C60D71" w:rsidRPr="00AA0A1E" w:rsidRDefault="00B16883">
      <w:pPr>
        <w:pStyle w:val="Bibliography"/>
        <w:rPr>
          <w:rFonts w:ascii="Times New Roman" w:hAnsi="Times New Roman" w:cs="Times New Roman"/>
        </w:rPr>
      </w:pPr>
      <w:bookmarkStart w:id="211" w:name="X6ede1345f78adbcea9caca3b2bc4ef49bb81d2c"/>
      <w:bookmarkEnd w:id="210"/>
      <w:r w:rsidRPr="00AA0A1E">
        <w:rPr>
          <w:rFonts w:ascii="Times New Roman" w:hAnsi="Times New Roman" w:cs="Times New Roman"/>
        </w:rPr>
        <w:t>Chape, S., J. Harrison, M. Spalding, and I. Lysenko. 2005. Measuring the extent and effectiveness of protected areas as an indicator for meeting global biodiversity targets. Philosophical Transactions of the Royal Society B: Biological Sciences 360:443–455.</w:t>
      </w:r>
    </w:p>
    <w:p w14:paraId="13F07A71" w14:textId="6F111D07" w:rsidR="00C60D71" w:rsidRDefault="00B16883">
      <w:pPr>
        <w:pStyle w:val="Bibliography"/>
        <w:rPr>
          <w:ins w:id="212" w:author="Muise, Evan [2]" w:date="2022-01-03T13:21:00Z"/>
          <w:rFonts w:ascii="Times New Roman" w:hAnsi="Times New Roman" w:cs="Times New Roman"/>
        </w:rPr>
      </w:pPr>
      <w:bookmarkStart w:id="213" w:name="ref-christensen2009"/>
      <w:bookmarkEnd w:id="211"/>
      <w:r w:rsidRPr="00AA0A1E">
        <w:rPr>
          <w:rFonts w:ascii="Times New Roman" w:hAnsi="Times New Roman" w:cs="Times New Roman"/>
        </w:rPr>
        <w:t xml:space="preserve">Christensen, V., Z. </w:t>
      </w:r>
      <w:proofErr w:type="spellStart"/>
      <w:r w:rsidRPr="00AA0A1E">
        <w:rPr>
          <w:rFonts w:ascii="Times New Roman" w:hAnsi="Times New Roman" w:cs="Times New Roman"/>
        </w:rPr>
        <w:t>Ferdaña</w:t>
      </w:r>
      <w:proofErr w:type="spellEnd"/>
      <w:r w:rsidRPr="00AA0A1E">
        <w:rPr>
          <w:rFonts w:ascii="Times New Roman" w:hAnsi="Times New Roman" w:cs="Times New Roman"/>
        </w:rPr>
        <w:t xml:space="preserve">, and J. </w:t>
      </w:r>
      <w:proofErr w:type="spellStart"/>
      <w:r w:rsidRPr="00AA0A1E">
        <w:rPr>
          <w:rFonts w:ascii="Times New Roman" w:hAnsi="Times New Roman" w:cs="Times New Roman"/>
        </w:rPr>
        <w:t>Steenbeek</w:t>
      </w:r>
      <w:proofErr w:type="spellEnd"/>
      <w:r w:rsidRPr="00AA0A1E">
        <w:rPr>
          <w:rFonts w:ascii="Times New Roman" w:hAnsi="Times New Roman" w:cs="Times New Roman"/>
        </w:rPr>
        <w:t xml:space="preserve">. 2009. Spatial optimization of protected area placement incorporating ecological, social and </w:t>
      </w:r>
      <w:proofErr w:type="spellStart"/>
      <w:r w:rsidRPr="00AA0A1E">
        <w:rPr>
          <w:rFonts w:ascii="Times New Roman" w:hAnsi="Times New Roman" w:cs="Times New Roman"/>
        </w:rPr>
        <w:t>economical</w:t>
      </w:r>
      <w:proofErr w:type="spellEnd"/>
      <w:r w:rsidRPr="00AA0A1E">
        <w:rPr>
          <w:rFonts w:ascii="Times New Roman" w:hAnsi="Times New Roman" w:cs="Times New Roman"/>
        </w:rPr>
        <w:t xml:space="preserve"> criteria. Ecological Modelling 220:2583–2593.</w:t>
      </w:r>
    </w:p>
    <w:p w14:paraId="7E937A18" w14:textId="680C9A35" w:rsidR="005100D3" w:rsidRPr="005100D3" w:rsidRDefault="005100D3" w:rsidP="005100D3">
      <w:pPr>
        <w:pStyle w:val="Bibliography"/>
      </w:pPr>
      <w:bookmarkStart w:id="214" w:name="ref-coadMeasuringImpactProtected2015"/>
      <w:ins w:id="215" w:author="Muise, Evan [2]" w:date="2022-01-03T13:21:00Z">
        <w:r>
          <w:t xml:space="preserve">Coad, L., F. </w:t>
        </w:r>
        <w:proofErr w:type="spellStart"/>
        <w:r>
          <w:t>Leverington</w:t>
        </w:r>
        <w:proofErr w:type="spellEnd"/>
        <w:r>
          <w:t xml:space="preserve">, K. Knights, J. </w:t>
        </w:r>
        <w:proofErr w:type="spellStart"/>
        <w:r>
          <w:t>Geldmann</w:t>
        </w:r>
        <w:proofErr w:type="spellEnd"/>
        <w:r>
          <w:t xml:space="preserve">, A. </w:t>
        </w:r>
        <w:proofErr w:type="spellStart"/>
        <w:r>
          <w:t>Eassom</w:t>
        </w:r>
        <w:proofErr w:type="spellEnd"/>
        <w:r>
          <w:t xml:space="preserve">, V. </w:t>
        </w:r>
        <w:proofErr w:type="spellStart"/>
        <w:r>
          <w:t>Kapos</w:t>
        </w:r>
        <w:proofErr w:type="spellEnd"/>
        <w:r>
          <w:t xml:space="preserve">, N. Kingston, M. de Lima, C. Zamora, I. </w:t>
        </w:r>
        <w:proofErr w:type="spellStart"/>
        <w:r>
          <w:t>Cuardros</w:t>
        </w:r>
        <w:proofErr w:type="spellEnd"/>
        <w:r>
          <w:t>, C. Nolte, N. D. Burgess, and M. Hockings. 2015. Measuring impact of protected area management interventions: Current and future use of the global database of protected area management effectiveness. Philosophical Transactions of the Royal Society B: Biological Sciences 370:20140281.</w:t>
        </w:r>
      </w:ins>
      <w:bookmarkEnd w:id="214"/>
    </w:p>
    <w:p w14:paraId="0B960983" w14:textId="77777777" w:rsidR="00C60D71" w:rsidRPr="00AA0A1E" w:rsidRDefault="00B16883">
      <w:pPr>
        <w:pStyle w:val="Bibliography"/>
        <w:rPr>
          <w:rFonts w:ascii="Times New Roman" w:hAnsi="Times New Roman" w:cs="Times New Roman"/>
        </w:rPr>
      </w:pPr>
      <w:bookmarkStart w:id="216" w:name="ref-cohen2004"/>
      <w:bookmarkEnd w:id="213"/>
      <w:r w:rsidRPr="00AA0A1E">
        <w:rPr>
          <w:rFonts w:ascii="Times New Roman" w:hAnsi="Times New Roman" w:cs="Times New Roman"/>
        </w:rPr>
        <w:t xml:space="preserve">Cohen, W. B., and S. N. </w:t>
      </w:r>
      <w:proofErr w:type="spellStart"/>
      <w:r w:rsidRPr="00AA0A1E">
        <w:rPr>
          <w:rFonts w:ascii="Times New Roman" w:hAnsi="Times New Roman" w:cs="Times New Roman"/>
        </w:rPr>
        <w:t>Goward</w:t>
      </w:r>
      <w:proofErr w:type="spellEnd"/>
      <w:r w:rsidRPr="00AA0A1E">
        <w:rPr>
          <w:rFonts w:ascii="Times New Roman" w:hAnsi="Times New Roman" w:cs="Times New Roman"/>
        </w:rPr>
        <w:t>. 2004. Landsat’s role in ecological applications of remote sensing. Bioscience 54:535–545.</w:t>
      </w:r>
    </w:p>
    <w:p w14:paraId="15F78C82" w14:textId="77777777" w:rsidR="00C60D71" w:rsidRPr="00AA0A1E" w:rsidRDefault="00B16883">
      <w:pPr>
        <w:pStyle w:val="Bibliography"/>
        <w:rPr>
          <w:rFonts w:ascii="Times New Roman" w:hAnsi="Times New Roman" w:cs="Times New Roman"/>
        </w:rPr>
      </w:pPr>
      <w:bookmarkStart w:id="217" w:name="ref-defries2005"/>
      <w:bookmarkEnd w:id="216"/>
      <w:proofErr w:type="spellStart"/>
      <w:r w:rsidRPr="00AA0A1E">
        <w:rPr>
          <w:rFonts w:ascii="Times New Roman" w:hAnsi="Times New Roman" w:cs="Times New Roman"/>
        </w:rPr>
        <w:t>Defries</w:t>
      </w:r>
      <w:proofErr w:type="spellEnd"/>
      <w:r w:rsidRPr="00AA0A1E">
        <w:rPr>
          <w:rFonts w:ascii="Times New Roman" w:hAnsi="Times New Roman" w:cs="Times New Roman"/>
        </w:rPr>
        <w:t>, R., A. Hansen, A. Newton, and M. Hansen. 2005. Increasing isolation of protected areas in tropical forests over the past twenty years. Ecological Applications 15:19–26.</w:t>
      </w:r>
    </w:p>
    <w:p w14:paraId="54D60741" w14:textId="77777777" w:rsidR="00C60D71" w:rsidRPr="00AA0A1E" w:rsidRDefault="00B16883">
      <w:pPr>
        <w:pStyle w:val="Bibliography"/>
        <w:rPr>
          <w:rFonts w:ascii="Times New Roman" w:hAnsi="Times New Roman" w:cs="Times New Roman"/>
        </w:rPr>
      </w:pPr>
      <w:bookmarkStart w:id="218" w:name="X17e0811f6574eb225794a756b706cd34aca5372"/>
      <w:bookmarkEnd w:id="217"/>
      <w:proofErr w:type="spellStart"/>
      <w:r w:rsidRPr="00AA0A1E">
        <w:rPr>
          <w:rFonts w:ascii="Times New Roman" w:hAnsi="Times New Roman" w:cs="Times New Roman"/>
        </w:rPr>
        <w:t>Dinerstein</w:t>
      </w:r>
      <w:proofErr w:type="spellEnd"/>
      <w:r w:rsidRPr="00AA0A1E">
        <w:rPr>
          <w:rFonts w:ascii="Times New Roman" w:hAnsi="Times New Roman" w:cs="Times New Roman"/>
        </w:rPr>
        <w:t xml:space="preserve">, E., D. Olson, A. Joshi, C. </w:t>
      </w:r>
      <w:proofErr w:type="spellStart"/>
      <w:r w:rsidRPr="00AA0A1E">
        <w:rPr>
          <w:rFonts w:ascii="Times New Roman" w:hAnsi="Times New Roman" w:cs="Times New Roman"/>
        </w:rPr>
        <w:t>Vynne</w:t>
      </w:r>
      <w:proofErr w:type="spellEnd"/>
      <w:r w:rsidRPr="00AA0A1E">
        <w:rPr>
          <w:rFonts w:ascii="Times New Roman" w:hAnsi="Times New Roman" w:cs="Times New Roman"/>
        </w:rPr>
        <w:t xml:space="preserve">, N. D. Burgess, E. </w:t>
      </w:r>
      <w:proofErr w:type="spellStart"/>
      <w:r w:rsidRPr="00AA0A1E">
        <w:rPr>
          <w:rFonts w:ascii="Times New Roman" w:hAnsi="Times New Roman" w:cs="Times New Roman"/>
        </w:rPr>
        <w:t>Wikramanayake</w:t>
      </w:r>
      <w:proofErr w:type="spellEnd"/>
      <w:r w:rsidRPr="00AA0A1E">
        <w:rPr>
          <w:rFonts w:ascii="Times New Roman" w:hAnsi="Times New Roman" w:cs="Times New Roman"/>
        </w:rPr>
        <w:t xml:space="preserve">, N. Hahn, S. Palminteri, P. </w:t>
      </w:r>
      <w:proofErr w:type="spellStart"/>
      <w:r w:rsidRPr="00AA0A1E">
        <w:rPr>
          <w:rFonts w:ascii="Times New Roman" w:hAnsi="Times New Roman" w:cs="Times New Roman"/>
        </w:rPr>
        <w:t>Hedao</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Noss</w:t>
      </w:r>
      <w:proofErr w:type="spellEnd"/>
      <w:r w:rsidRPr="00AA0A1E">
        <w:rPr>
          <w:rFonts w:ascii="Times New Roman" w:hAnsi="Times New Roman" w:cs="Times New Roman"/>
        </w:rPr>
        <w:t xml:space="preserve">, M. Hansen, H. Locke, E. C. Ellis, B. Jones, C. V. Barber, R. Hayes, C. </w:t>
      </w:r>
      <w:proofErr w:type="spellStart"/>
      <w:r w:rsidRPr="00AA0A1E">
        <w:rPr>
          <w:rFonts w:ascii="Times New Roman" w:hAnsi="Times New Roman" w:cs="Times New Roman"/>
        </w:rPr>
        <w:lastRenderedPageBreak/>
        <w:t>Kormos</w:t>
      </w:r>
      <w:proofErr w:type="spellEnd"/>
      <w:r w:rsidRPr="00AA0A1E">
        <w:rPr>
          <w:rFonts w:ascii="Times New Roman" w:hAnsi="Times New Roman" w:cs="Times New Roman"/>
        </w:rPr>
        <w:t xml:space="preserve">, V. Martin, E. Crist, W. </w:t>
      </w:r>
      <w:proofErr w:type="spellStart"/>
      <w:r w:rsidRPr="00AA0A1E">
        <w:rPr>
          <w:rFonts w:ascii="Times New Roman" w:hAnsi="Times New Roman" w:cs="Times New Roman"/>
        </w:rPr>
        <w:t>Sechrest</w:t>
      </w:r>
      <w:proofErr w:type="spellEnd"/>
      <w:r w:rsidRPr="00AA0A1E">
        <w:rPr>
          <w:rFonts w:ascii="Times New Roman" w:hAnsi="Times New Roman" w:cs="Times New Roman"/>
        </w:rPr>
        <w:t xml:space="preserve">, L. Price, J. E. M. Baillie, D. Weeden, K. Suckling, C. Davis, N. Sizer, R. Moore, D. </w:t>
      </w:r>
      <w:proofErr w:type="spellStart"/>
      <w:r w:rsidRPr="00AA0A1E">
        <w:rPr>
          <w:rFonts w:ascii="Times New Roman" w:hAnsi="Times New Roman" w:cs="Times New Roman"/>
        </w:rPr>
        <w:t>Thau</w:t>
      </w:r>
      <w:proofErr w:type="spellEnd"/>
      <w:r w:rsidRPr="00AA0A1E">
        <w:rPr>
          <w:rFonts w:ascii="Times New Roman" w:hAnsi="Times New Roman" w:cs="Times New Roman"/>
        </w:rPr>
        <w:t xml:space="preserve">, T. Birch, P. </w:t>
      </w:r>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N. de Souza, L. </w:t>
      </w:r>
      <w:proofErr w:type="spellStart"/>
      <w:r w:rsidRPr="00AA0A1E">
        <w:rPr>
          <w:rFonts w:ascii="Times New Roman" w:hAnsi="Times New Roman" w:cs="Times New Roman"/>
        </w:rPr>
        <w:t>Pintea</w:t>
      </w:r>
      <w:proofErr w:type="spellEnd"/>
      <w:r w:rsidRPr="00AA0A1E">
        <w:rPr>
          <w:rFonts w:ascii="Times New Roman" w:hAnsi="Times New Roman" w:cs="Times New Roman"/>
        </w:rPr>
        <w:t xml:space="preserve">, J. C. Brito, O. A. Llewellyn, A. G. Miller, A. </w:t>
      </w:r>
      <w:proofErr w:type="spellStart"/>
      <w:r w:rsidRPr="00AA0A1E">
        <w:rPr>
          <w:rFonts w:ascii="Times New Roman" w:hAnsi="Times New Roman" w:cs="Times New Roman"/>
        </w:rPr>
        <w:t>Patzelt</w:t>
      </w:r>
      <w:proofErr w:type="spellEnd"/>
      <w:r w:rsidRPr="00AA0A1E">
        <w:rPr>
          <w:rFonts w:ascii="Times New Roman" w:hAnsi="Times New Roman" w:cs="Times New Roman"/>
        </w:rPr>
        <w:t xml:space="preserve">, S. A. Ghazanfar, J. Timberlake, H. </w:t>
      </w:r>
      <w:proofErr w:type="spellStart"/>
      <w:r w:rsidRPr="00AA0A1E">
        <w:rPr>
          <w:rFonts w:ascii="Times New Roman" w:hAnsi="Times New Roman" w:cs="Times New Roman"/>
        </w:rPr>
        <w:t>Klöser</w:t>
      </w:r>
      <w:proofErr w:type="spellEnd"/>
      <w:r w:rsidRPr="00AA0A1E">
        <w:rPr>
          <w:rFonts w:ascii="Times New Roman" w:hAnsi="Times New Roman" w:cs="Times New Roman"/>
        </w:rPr>
        <w:t xml:space="preserve">, Y. </w:t>
      </w:r>
      <w:proofErr w:type="spellStart"/>
      <w:r w:rsidRPr="00AA0A1E">
        <w:rPr>
          <w:rFonts w:ascii="Times New Roman" w:hAnsi="Times New Roman" w:cs="Times New Roman"/>
        </w:rPr>
        <w:t>Shennan-Farpón</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Kindt</w:t>
      </w:r>
      <w:proofErr w:type="spellEnd"/>
      <w:r w:rsidRPr="00AA0A1E">
        <w:rPr>
          <w:rFonts w:ascii="Times New Roman" w:hAnsi="Times New Roman" w:cs="Times New Roman"/>
        </w:rPr>
        <w:t xml:space="preserve">, J.-P. B. </w:t>
      </w:r>
      <w:proofErr w:type="spellStart"/>
      <w:r w:rsidRPr="00AA0A1E">
        <w:rPr>
          <w:rFonts w:ascii="Times New Roman" w:hAnsi="Times New Roman" w:cs="Times New Roman"/>
        </w:rPr>
        <w:t>Lillesø</w:t>
      </w:r>
      <w:proofErr w:type="spellEnd"/>
      <w:r w:rsidRPr="00AA0A1E">
        <w:rPr>
          <w:rFonts w:ascii="Times New Roman" w:hAnsi="Times New Roman" w:cs="Times New Roman"/>
        </w:rPr>
        <w:t xml:space="preserve">, P. van </w:t>
      </w:r>
      <w:proofErr w:type="spellStart"/>
      <w:r w:rsidRPr="00AA0A1E">
        <w:rPr>
          <w:rFonts w:ascii="Times New Roman" w:hAnsi="Times New Roman" w:cs="Times New Roman"/>
        </w:rPr>
        <w:t>Breugel</w:t>
      </w:r>
      <w:proofErr w:type="spellEnd"/>
      <w:r w:rsidRPr="00AA0A1E">
        <w:rPr>
          <w:rFonts w:ascii="Times New Roman" w:hAnsi="Times New Roman" w:cs="Times New Roman"/>
        </w:rPr>
        <w:t xml:space="preserve">, L. </w:t>
      </w:r>
      <w:proofErr w:type="spellStart"/>
      <w:r w:rsidRPr="00AA0A1E">
        <w:rPr>
          <w:rFonts w:ascii="Times New Roman" w:hAnsi="Times New Roman" w:cs="Times New Roman"/>
        </w:rPr>
        <w:t>Graudal</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Voge</w:t>
      </w:r>
      <w:proofErr w:type="spellEnd"/>
      <w:r w:rsidRPr="00AA0A1E">
        <w:rPr>
          <w:rFonts w:ascii="Times New Roman" w:hAnsi="Times New Roman" w:cs="Times New Roman"/>
        </w:rPr>
        <w:t>, K. F. Al-</w:t>
      </w:r>
      <w:proofErr w:type="spellStart"/>
      <w:r w:rsidRPr="00AA0A1E">
        <w:rPr>
          <w:rFonts w:ascii="Times New Roman" w:hAnsi="Times New Roman" w:cs="Times New Roman"/>
        </w:rPr>
        <w:t>Shammari</w:t>
      </w:r>
      <w:proofErr w:type="spellEnd"/>
      <w:r w:rsidRPr="00AA0A1E">
        <w:rPr>
          <w:rFonts w:ascii="Times New Roman" w:hAnsi="Times New Roman" w:cs="Times New Roman"/>
        </w:rPr>
        <w:t xml:space="preserve">, and M. Saleem. 2017. An Ecoregion-Based Approach to Protecting Half the Terrestrial Realm.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67:534–545.</w:t>
      </w:r>
    </w:p>
    <w:p w14:paraId="31E13303" w14:textId="77777777" w:rsidR="00C60D71" w:rsidRPr="00AA0A1E" w:rsidRDefault="00B16883">
      <w:pPr>
        <w:pStyle w:val="Bibliography"/>
        <w:rPr>
          <w:rFonts w:ascii="Times New Roman" w:hAnsi="Times New Roman" w:cs="Times New Roman"/>
        </w:rPr>
      </w:pPr>
      <w:bookmarkStart w:id="219" w:name="ref-dinerstein2019"/>
      <w:bookmarkEnd w:id="218"/>
      <w:proofErr w:type="spellStart"/>
      <w:r w:rsidRPr="00AA0A1E">
        <w:rPr>
          <w:rFonts w:ascii="Times New Roman" w:hAnsi="Times New Roman" w:cs="Times New Roman"/>
        </w:rPr>
        <w:t>Dinerstein</w:t>
      </w:r>
      <w:proofErr w:type="spellEnd"/>
      <w:r w:rsidRPr="00AA0A1E">
        <w:rPr>
          <w:rFonts w:ascii="Times New Roman" w:hAnsi="Times New Roman" w:cs="Times New Roman"/>
        </w:rPr>
        <w:t xml:space="preserve">, E., C. </w:t>
      </w:r>
      <w:proofErr w:type="spellStart"/>
      <w:r w:rsidRPr="00AA0A1E">
        <w:rPr>
          <w:rFonts w:ascii="Times New Roman" w:hAnsi="Times New Roman" w:cs="Times New Roman"/>
        </w:rPr>
        <w:t>Vynne</w:t>
      </w:r>
      <w:proofErr w:type="spellEnd"/>
      <w:r w:rsidRPr="00AA0A1E">
        <w:rPr>
          <w:rFonts w:ascii="Times New Roman" w:hAnsi="Times New Roman" w:cs="Times New Roman"/>
        </w:rPr>
        <w:t xml:space="preserve">, E. Sala, A. R. Joshi, S. Fernando, T. E. Lovejoy, J. Mayorga, D. Olson, G. P. Asner, J. E. M. Baillie, N. D. Burgess, K. Burkart, R. F. </w:t>
      </w:r>
      <w:proofErr w:type="spellStart"/>
      <w:r w:rsidRPr="00AA0A1E">
        <w:rPr>
          <w:rFonts w:ascii="Times New Roman" w:hAnsi="Times New Roman" w:cs="Times New Roman"/>
        </w:rPr>
        <w:t>Noss</w:t>
      </w:r>
      <w:proofErr w:type="spellEnd"/>
      <w:r w:rsidRPr="00AA0A1E">
        <w:rPr>
          <w:rFonts w:ascii="Times New Roman" w:hAnsi="Times New Roman" w:cs="Times New Roman"/>
        </w:rPr>
        <w:t xml:space="preserve">, Y. P. Zhang, A. </w:t>
      </w:r>
      <w:proofErr w:type="spellStart"/>
      <w:r w:rsidRPr="00AA0A1E">
        <w:rPr>
          <w:rFonts w:ascii="Times New Roman" w:hAnsi="Times New Roman" w:cs="Times New Roman"/>
        </w:rPr>
        <w:t>Baccini</w:t>
      </w:r>
      <w:proofErr w:type="spellEnd"/>
      <w:r w:rsidRPr="00AA0A1E">
        <w:rPr>
          <w:rFonts w:ascii="Times New Roman" w:hAnsi="Times New Roman" w:cs="Times New Roman"/>
        </w:rPr>
        <w:t xml:space="preserve">, T. Birch, N. Hahn, L. N. Joppa, and E. </w:t>
      </w:r>
      <w:proofErr w:type="spellStart"/>
      <w:r w:rsidRPr="00AA0A1E">
        <w:rPr>
          <w:rFonts w:ascii="Times New Roman" w:hAnsi="Times New Roman" w:cs="Times New Roman"/>
        </w:rPr>
        <w:t>Wikramanayake</w:t>
      </w:r>
      <w:proofErr w:type="spellEnd"/>
      <w:r w:rsidRPr="00AA0A1E">
        <w:rPr>
          <w:rFonts w:ascii="Times New Roman" w:hAnsi="Times New Roman" w:cs="Times New Roman"/>
        </w:rPr>
        <w:t xml:space="preserve">. 2019. A Global Deal </w:t>
      </w:r>
      <w:proofErr w:type="gramStart"/>
      <w:r w:rsidRPr="00AA0A1E">
        <w:rPr>
          <w:rFonts w:ascii="Times New Roman" w:hAnsi="Times New Roman" w:cs="Times New Roman"/>
        </w:rPr>
        <w:t>For</w:t>
      </w:r>
      <w:proofErr w:type="gramEnd"/>
      <w:r w:rsidRPr="00AA0A1E">
        <w:rPr>
          <w:rFonts w:ascii="Times New Roman" w:hAnsi="Times New Roman" w:cs="Times New Roman"/>
        </w:rPr>
        <w:t xml:space="preserve"> Nature: Guiding principles, milestones, and targets. Science Advances </w:t>
      </w:r>
      <w:proofErr w:type="gramStart"/>
      <w:r w:rsidRPr="00AA0A1E">
        <w:rPr>
          <w:rFonts w:ascii="Times New Roman" w:hAnsi="Times New Roman" w:cs="Times New Roman"/>
        </w:rPr>
        <w:t>5:eaaw</w:t>
      </w:r>
      <w:proofErr w:type="gramEnd"/>
      <w:r w:rsidRPr="00AA0A1E">
        <w:rPr>
          <w:rFonts w:ascii="Times New Roman" w:hAnsi="Times New Roman" w:cs="Times New Roman"/>
        </w:rPr>
        <w:t>2869.</w:t>
      </w:r>
    </w:p>
    <w:p w14:paraId="276ED13C" w14:textId="77777777" w:rsidR="00C60D71" w:rsidRPr="00AA0A1E" w:rsidRDefault="00B16883">
      <w:pPr>
        <w:pStyle w:val="Bibliography"/>
        <w:rPr>
          <w:rFonts w:ascii="Times New Roman" w:hAnsi="Times New Roman" w:cs="Times New Roman"/>
        </w:rPr>
      </w:pPr>
      <w:bookmarkStart w:id="220" w:name="ref-dubayahGlobalEcosystemDynamics2020"/>
      <w:bookmarkEnd w:id="219"/>
      <w:proofErr w:type="spellStart"/>
      <w:r w:rsidRPr="00AA0A1E">
        <w:rPr>
          <w:rFonts w:ascii="Times New Roman" w:hAnsi="Times New Roman" w:cs="Times New Roman"/>
        </w:rPr>
        <w:t>Dubayah</w:t>
      </w:r>
      <w:proofErr w:type="spellEnd"/>
      <w:r w:rsidRPr="00AA0A1E">
        <w:rPr>
          <w:rFonts w:ascii="Times New Roman" w:hAnsi="Times New Roman" w:cs="Times New Roman"/>
        </w:rPr>
        <w:t xml:space="preserve">, R., J. B. Blair, S. Goetz, L. </w:t>
      </w:r>
      <w:proofErr w:type="spellStart"/>
      <w:r w:rsidRPr="00AA0A1E">
        <w:rPr>
          <w:rFonts w:ascii="Times New Roman" w:hAnsi="Times New Roman" w:cs="Times New Roman"/>
        </w:rPr>
        <w:t>Fatoyinbo</w:t>
      </w:r>
      <w:proofErr w:type="spellEnd"/>
      <w:r w:rsidRPr="00AA0A1E">
        <w:rPr>
          <w:rFonts w:ascii="Times New Roman" w:hAnsi="Times New Roman" w:cs="Times New Roman"/>
        </w:rPr>
        <w:t xml:space="preserve">, M. Hansen, S. Healey, M. </w:t>
      </w:r>
      <w:proofErr w:type="spellStart"/>
      <w:r w:rsidRPr="00AA0A1E">
        <w:rPr>
          <w:rFonts w:ascii="Times New Roman" w:hAnsi="Times New Roman" w:cs="Times New Roman"/>
        </w:rPr>
        <w:t>Hofton</w:t>
      </w:r>
      <w:proofErr w:type="spellEnd"/>
      <w:r w:rsidRPr="00AA0A1E">
        <w:rPr>
          <w:rFonts w:ascii="Times New Roman" w:hAnsi="Times New Roman" w:cs="Times New Roman"/>
        </w:rPr>
        <w:t xml:space="preserve">, G. Hurtt, J. Kellner, S. </w:t>
      </w:r>
      <w:proofErr w:type="spellStart"/>
      <w:r w:rsidRPr="00AA0A1E">
        <w:rPr>
          <w:rFonts w:ascii="Times New Roman" w:hAnsi="Times New Roman" w:cs="Times New Roman"/>
        </w:rPr>
        <w:t>Luthcke</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Armston</w:t>
      </w:r>
      <w:proofErr w:type="spellEnd"/>
      <w:r w:rsidRPr="00AA0A1E">
        <w:rPr>
          <w:rFonts w:ascii="Times New Roman" w:hAnsi="Times New Roman" w:cs="Times New Roman"/>
        </w:rPr>
        <w:t xml:space="preserve">, H. Tang, L. Duncanson, S. Hancock, P. Jantz, S. </w:t>
      </w:r>
      <w:proofErr w:type="spellStart"/>
      <w:r w:rsidRPr="00AA0A1E">
        <w:rPr>
          <w:rFonts w:ascii="Times New Roman" w:hAnsi="Times New Roman" w:cs="Times New Roman"/>
        </w:rPr>
        <w:t>Marselis</w:t>
      </w:r>
      <w:proofErr w:type="spellEnd"/>
      <w:r w:rsidRPr="00AA0A1E">
        <w:rPr>
          <w:rFonts w:ascii="Times New Roman" w:hAnsi="Times New Roman" w:cs="Times New Roman"/>
        </w:rPr>
        <w:t>, P. L. Patterson, W. Qi, and C. Silva. 2020. The Global Ecosystem Dynamics Investigation: High-resolution laser ranging of the Earth’s forests and topography. Science of Remote Sensing 1:100002.</w:t>
      </w:r>
    </w:p>
    <w:p w14:paraId="615DA7C9" w14:textId="1DF2121F" w:rsidR="00C60D71" w:rsidRDefault="00B16883">
      <w:pPr>
        <w:pStyle w:val="Bibliography"/>
        <w:rPr>
          <w:ins w:id="221" w:author="Muise, Evan [2]" w:date="2022-01-03T13:23:00Z"/>
          <w:rFonts w:ascii="Times New Roman" w:hAnsi="Times New Roman" w:cs="Times New Roman"/>
        </w:rPr>
      </w:pPr>
      <w:bookmarkStart w:id="222" w:name="ref-eccc2021"/>
      <w:bookmarkEnd w:id="220"/>
      <w:r w:rsidRPr="00AA0A1E">
        <w:rPr>
          <w:rFonts w:ascii="Times New Roman" w:hAnsi="Times New Roman" w:cs="Times New Roman"/>
        </w:rPr>
        <w:t>ECCC. 2021, May 3. Canada Target 1 Challenge.</w:t>
      </w:r>
    </w:p>
    <w:p w14:paraId="6AAE007B" w14:textId="40AA1800" w:rsidR="005100D3" w:rsidRPr="00AA0A1E" w:rsidRDefault="005100D3" w:rsidP="005100D3">
      <w:pPr>
        <w:pStyle w:val="Bibliography"/>
        <w:rPr>
          <w:rFonts w:ascii="Times New Roman" w:hAnsi="Times New Roman" w:cs="Times New Roman"/>
        </w:rPr>
      </w:pPr>
      <w:bookmarkStart w:id="223" w:name="ref-eklundWhatConstitutesUseful2019"/>
      <w:ins w:id="224" w:author="Muise, Evan [2]" w:date="2022-01-03T13:23:00Z">
        <w:r w:rsidRPr="0038485A">
          <w:rPr>
            <w:rFonts w:ascii="Times New Roman" w:hAnsi="Times New Roman" w:cs="Times New Roman"/>
          </w:rPr>
          <w:t xml:space="preserve">Eklund, J., L. Coad, J. </w:t>
        </w:r>
        <w:proofErr w:type="spellStart"/>
        <w:r w:rsidRPr="0038485A">
          <w:rPr>
            <w:rFonts w:ascii="Times New Roman" w:hAnsi="Times New Roman" w:cs="Times New Roman"/>
          </w:rPr>
          <w:t>Geldmann</w:t>
        </w:r>
        <w:proofErr w:type="spellEnd"/>
        <w:r w:rsidRPr="0038485A">
          <w:rPr>
            <w:rFonts w:ascii="Times New Roman" w:hAnsi="Times New Roman" w:cs="Times New Roman"/>
          </w:rPr>
          <w:t xml:space="preserve">, and M. Cabeza. 2019. What constitutes a useful measure of protected area effectiveness? A case study of management inputs and protected area impacts in Madagascar. Conservation Science and Practice </w:t>
        </w:r>
        <w:proofErr w:type="gramStart"/>
        <w:r w:rsidRPr="0038485A">
          <w:rPr>
            <w:rFonts w:ascii="Times New Roman" w:hAnsi="Times New Roman" w:cs="Times New Roman"/>
          </w:rPr>
          <w:t>1:e</w:t>
        </w:r>
        <w:proofErr w:type="gramEnd"/>
        <w:r w:rsidRPr="0038485A">
          <w:rPr>
            <w:rFonts w:ascii="Times New Roman" w:hAnsi="Times New Roman" w:cs="Times New Roman"/>
          </w:rPr>
          <w:t>107.</w:t>
        </w:r>
      </w:ins>
      <w:bookmarkEnd w:id="223"/>
    </w:p>
    <w:p w14:paraId="60FAC4AD" w14:textId="77777777" w:rsidR="00C60D71" w:rsidRPr="00AA0A1E" w:rsidRDefault="00B16883">
      <w:pPr>
        <w:pStyle w:val="Bibliography"/>
        <w:rPr>
          <w:rFonts w:ascii="Times New Roman" w:hAnsi="Times New Roman" w:cs="Times New Roman"/>
        </w:rPr>
      </w:pPr>
      <w:bookmarkStart w:id="225" w:name="ref-environmentalreportingbc2016"/>
      <w:bookmarkEnd w:id="222"/>
      <w:r w:rsidRPr="00AA0A1E">
        <w:rPr>
          <w:rFonts w:ascii="Times New Roman" w:hAnsi="Times New Roman" w:cs="Times New Roman"/>
        </w:rPr>
        <w:t>Environmental Reporting BC. 2016. Protected Lands and Waters in British Columbia. http://www.env.gov.bc.ca/soe/indicators/land/protected-lands-and-waters.html.</w:t>
      </w:r>
    </w:p>
    <w:p w14:paraId="0F5807F4" w14:textId="60DD836B" w:rsidR="00C60D71" w:rsidRDefault="00B16883">
      <w:pPr>
        <w:pStyle w:val="Bibliography"/>
        <w:rPr>
          <w:ins w:id="226" w:author="Muise, Evan [2]" w:date="2022-01-03T13:24:00Z"/>
          <w:rFonts w:ascii="Times New Roman" w:hAnsi="Times New Roman" w:cs="Times New Roman"/>
        </w:rPr>
      </w:pPr>
      <w:bookmarkStart w:id="227" w:name="ref-feeley2005"/>
      <w:bookmarkEnd w:id="225"/>
      <w:r w:rsidRPr="00AA0A1E">
        <w:rPr>
          <w:rFonts w:ascii="Times New Roman" w:hAnsi="Times New Roman" w:cs="Times New Roman"/>
        </w:rPr>
        <w:lastRenderedPageBreak/>
        <w:t xml:space="preserve">Feeley, K. J., T. W. Gillespie, and J. W. </w:t>
      </w:r>
      <w:proofErr w:type="spellStart"/>
      <w:r w:rsidRPr="00AA0A1E">
        <w:rPr>
          <w:rFonts w:ascii="Times New Roman" w:hAnsi="Times New Roman" w:cs="Times New Roman"/>
        </w:rPr>
        <w:t>Terborgh</w:t>
      </w:r>
      <w:proofErr w:type="spellEnd"/>
      <w:r w:rsidRPr="00AA0A1E">
        <w:rPr>
          <w:rFonts w:ascii="Times New Roman" w:hAnsi="Times New Roman" w:cs="Times New Roman"/>
        </w:rPr>
        <w:t xml:space="preserve">. 2005. The Utility of Spectral Indices from Landsat ETM+ for Measuring the Structure and Composition of Tropical Dry Forests. </w:t>
      </w:r>
      <w:proofErr w:type="spellStart"/>
      <w:r w:rsidRPr="00AA0A1E">
        <w:rPr>
          <w:rFonts w:ascii="Times New Roman" w:hAnsi="Times New Roman" w:cs="Times New Roman"/>
        </w:rPr>
        <w:t>Biotropica</w:t>
      </w:r>
      <w:proofErr w:type="spellEnd"/>
      <w:r w:rsidRPr="00AA0A1E">
        <w:rPr>
          <w:rFonts w:ascii="Times New Roman" w:hAnsi="Times New Roman" w:cs="Times New Roman"/>
        </w:rPr>
        <w:t xml:space="preserve"> 37:508–519.</w:t>
      </w:r>
    </w:p>
    <w:p w14:paraId="2D0790CA" w14:textId="47CE6488" w:rsidR="005100D3" w:rsidRPr="00AA0A1E" w:rsidRDefault="005100D3" w:rsidP="005100D3">
      <w:pPr>
        <w:pStyle w:val="Bibliography"/>
        <w:rPr>
          <w:rFonts w:ascii="Times New Roman" w:hAnsi="Times New Roman" w:cs="Times New Roman"/>
        </w:rPr>
      </w:pPr>
      <w:bookmarkStart w:id="228" w:name="X5fde1a5d18695e714748ef6412eebb2f5447594"/>
      <w:ins w:id="229" w:author="Muise, Evan [2]" w:date="2022-01-03T13:24:00Z">
        <w:r w:rsidRPr="0038485A">
          <w:rPr>
            <w:rFonts w:ascii="Times New Roman" w:hAnsi="Times New Roman" w:cs="Times New Roman"/>
          </w:rPr>
          <w:t>Ferraro, P. J. 2009. Counterfactual thinking and impact evaluation in environmental policy. New Directions for Evaluation 2009:75–84.</w:t>
        </w:r>
      </w:ins>
      <w:bookmarkEnd w:id="228"/>
    </w:p>
    <w:p w14:paraId="3F35CCB8" w14:textId="77777777" w:rsidR="00C60D71" w:rsidRPr="00AA0A1E" w:rsidRDefault="00B16883">
      <w:pPr>
        <w:pStyle w:val="Bibliography"/>
        <w:rPr>
          <w:rFonts w:ascii="Times New Roman" w:hAnsi="Times New Roman" w:cs="Times New Roman"/>
        </w:rPr>
      </w:pPr>
      <w:bookmarkStart w:id="230" w:name="ref-fraserMonitoringLandCover2009"/>
      <w:bookmarkEnd w:id="227"/>
      <w:r w:rsidRPr="00AA0A1E">
        <w:rPr>
          <w:rFonts w:ascii="Times New Roman" w:hAnsi="Times New Roman" w:cs="Times New Roman"/>
        </w:rPr>
        <w:t xml:space="preserve">Fraser, R. H., I. Olthof, and D. </w:t>
      </w:r>
      <w:proofErr w:type="spellStart"/>
      <w:r w:rsidRPr="00AA0A1E">
        <w:rPr>
          <w:rFonts w:ascii="Times New Roman" w:hAnsi="Times New Roman" w:cs="Times New Roman"/>
        </w:rPr>
        <w:t>Pouliot</w:t>
      </w:r>
      <w:proofErr w:type="spellEnd"/>
      <w:r w:rsidRPr="00AA0A1E">
        <w:rPr>
          <w:rFonts w:ascii="Times New Roman" w:hAnsi="Times New Roman" w:cs="Times New Roman"/>
        </w:rPr>
        <w:t>. 2009. Monitoring land cover change and ecological integrity in Canada’s national parks. Remote Sensing of Environment 113:1397–1409.</w:t>
      </w:r>
    </w:p>
    <w:p w14:paraId="0DFB87B6" w14:textId="77777777" w:rsidR="00C60D71" w:rsidRPr="00AA0A1E" w:rsidRDefault="00B16883">
      <w:pPr>
        <w:pStyle w:val="Bibliography"/>
        <w:rPr>
          <w:rFonts w:ascii="Times New Roman" w:hAnsi="Times New Roman" w:cs="Times New Roman"/>
        </w:rPr>
      </w:pPr>
      <w:bookmarkStart w:id="231" w:name="ref-gao2014"/>
      <w:bookmarkEnd w:id="230"/>
      <w:r w:rsidRPr="00AA0A1E">
        <w:rPr>
          <w:rFonts w:ascii="Times New Roman" w:hAnsi="Times New Roman" w:cs="Times New Roman"/>
        </w:rPr>
        <w:t xml:space="preserve">Gao, T., M. </w:t>
      </w:r>
      <w:proofErr w:type="spellStart"/>
      <w:r w:rsidRPr="00AA0A1E">
        <w:rPr>
          <w:rFonts w:ascii="Times New Roman" w:hAnsi="Times New Roman" w:cs="Times New Roman"/>
        </w:rPr>
        <w:t>Hedblom</w:t>
      </w:r>
      <w:proofErr w:type="spellEnd"/>
      <w:r w:rsidRPr="00AA0A1E">
        <w:rPr>
          <w:rFonts w:ascii="Times New Roman" w:hAnsi="Times New Roman" w:cs="Times New Roman"/>
        </w:rPr>
        <w:t xml:space="preserve">, T. </w:t>
      </w:r>
      <w:proofErr w:type="spellStart"/>
      <w:r w:rsidRPr="00AA0A1E">
        <w:rPr>
          <w:rFonts w:ascii="Times New Roman" w:hAnsi="Times New Roman" w:cs="Times New Roman"/>
        </w:rPr>
        <w:t>Emilsson</w:t>
      </w:r>
      <w:proofErr w:type="spellEnd"/>
      <w:r w:rsidRPr="00AA0A1E">
        <w:rPr>
          <w:rFonts w:ascii="Times New Roman" w:hAnsi="Times New Roman" w:cs="Times New Roman"/>
        </w:rPr>
        <w:t>, and A. B. Nielsen. 2014. The role of forest stand structure as biodiversity indicator. Forest Ecology and Management 330:82–93.</w:t>
      </w:r>
    </w:p>
    <w:p w14:paraId="059214EE" w14:textId="77777777" w:rsidR="00C60D71" w:rsidRPr="00AA0A1E" w:rsidRDefault="00B16883">
      <w:pPr>
        <w:pStyle w:val="Bibliography"/>
        <w:rPr>
          <w:rFonts w:ascii="Times New Roman" w:hAnsi="Times New Roman" w:cs="Times New Roman"/>
        </w:rPr>
      </w:pPr>
      <w:bookmarkStart w:id="232" w:name="X532991a8604bf5b053a54ab1735f1ac87264191"/>
      <w:bookmarkEnd w:id="231"/>
      <w:r w:rsidRPr="00AA0A1E">
        <w:rPr>
          <w:rFonts w:ascii="Times New Roman" w:hAnsi="Times New Roman" w:cs="Times New Roman"/>
        </w:rPr>
        <w:t xml:space="preserve">Gaston, K. J., K. </w:t>
      </w:r>
      <w:proofErr w:type="spellStart"/>
      <w:r w:rsidRPr="00AA0A1E">
        <w:rPr>
          <w:rFonts w:ascii="Times New Roman" w:hAnsi="Times New Roman" w:cs="Times New Roman"/>
        </w:rPr>
        <w:t>Charman</w:t>
      </w:r>
      <w:proofErr w:type="spellEnd"/>
      <w:r w:rsidRPr="00AA0A1E">
        <w:rPr>
          <w:rFonts w:ascii="Times New Roman" w:hAnsi="Times New Roman" w:cs="Times New Roman"/>
        </w:rPr>
        <w:t xml:space="preserve">, S. F. Jackson, P. R. </w:t>
      </w:r>
      <w:proofErr w:type="spellStart"/>
      <w:r w:rsidRPr="00AA0A1E">
        <w:rPr>
          <w:rFonts w:ascii="Times New Roman" w:hAnsi="Times New Roman" w:cs="Times New Roman"/>
        </w:rPr>
        <w:t>Armsworth</w:t>
      </w:r>
      <w:proofErr w:type="spellEnd"/>
      <w:r w:rsidRPr="00AA0A1E">
        <w:rPr>
          <w:rFonts w:ascii="Times New Roman" w:hAnsi="Times New Roman" w:cs="Times New Roman"/>
        </w:rPr>
        <w:t xml:space="preserve">, A. Bonn, R. A. Briers, C. S. Q. Callaghan, R. Catchpole, J. Hopkins, W. E. </w:t>
      </w:r>
      <w:proofErr w:type="spellStart"/>
      <w:r w:rsidRPr="00AA0A1E">
        <w:rPr>
          <w:rFonts w:ascii="Times New Roman" w:hAnsi="Times New Roman" w:cs="Times New Roman"/>
        </w:rPr>
        <w:t>Kunin</w:t>
      </w:r>
      <w:proofErr w:type="spellEnd"/>
      <w:r w:rsidRPr="00AA0A1E">
        <w:rPr>
          <w:rFonts w:ascii="Times New Roman" w:hAnsi="Times New Roman" w:cs="Times New Roman"/>
        </w:rPr>
        <w:t xml:space="preserve">, J. Latham, P. Opdam, R. Stoneman, D. A. Stroud, and R. </w:t>
      </w:r>
      <w:proofErr w:type="spellStart"/>
      <w:r w:rsidRPr="00AA0A1E">
        <w:rPr>
          <w:rFonts w:ascii="Times New Roman" w:hAnsi="Times New Roman" w:cs="Times New Roman"/>
        </w:rPr>
        <w:t>Tratt</w:t>
      </w:r>
      <w:proofErr w:type="spellEnd"/>
      <w:r w:rsidRPr="00AA0A1E">
        <w:rPr>
          <w:rFonts w:ascii="Times New Roman" w:hAnsi="Times New Roman" w:cs="Times New Roman"/>
        </w:rPr>
        <w:t>. 2006. The ecological effectiveness of protected areas: The United Kingdom. Biological Conservation 132:76–87.</w:t>
      </w:r>
    </w:p>
    <w:p w14:paraId="5039B0B2" w14:textId="13DD6C30" w:rsidR="00C60D71" w:rsidRDefault="00B16883">
      <w:pPr>
        <w:pStyle w:val="Bibliography"/>
        <w:rPr>
          <w:ins w:id="233" w:author="Muise, Evan [2]" w:date="2022-01-03T13:24:00Z"/>
          <w:rFonts w:ascii="Times New Roman" w:hAnsi="Times New Roman" w:cs="Times New Roman"/>
        </w:rPr>
      </w:pPr>
      <w:bookmarkStart w:id="234" w:name="Xf52341f7a32da24ac879593e1d0949ceb8046b1"/>
      <w:bookmarkEnd w:id="232"/>
      <w:r w:rsidRPr="00AA0A1E">
        <w:rPr>
          <w:rFonts w:ascii="Times New Roman" w:hAnsi="Times New Roman" w:cs="Times New Roman"/>
        </w:rPr>
        <w:t xml:space="preserve">Gaston, K. J., S. F. Jackson, L. </w:t>
      </w:r>
      <w:proofErr w:type="spellStart"/>
      <w:r w:rsidRPr="00AA0A1E">
        <w:rPr>
          <w:rFonts w:ascii="Times New Roman" w:hAnsi="Times New Roman" w:cs="Times New Roman"/>
        </w:rPr>
        <w:t>Cantú</w:t>
      </w:r>
      <w:proofErr w:type="spellEnd"/>
      <w:r w:rsidRPr="00AA0A1E">
        <w:rPr>
          <w:rFonts w:ascii="Times New Roman" w:hAnsi="Times New Roman" w:cs="Times New Roman"/>
        </w:rPr>
        <w:t>-Salazar, and G. Cruz-</w:t>
      </w:r>
      <w:proofErr w:type="spellStart"/>
      <w:r w:rsidRPr="00AA0A1E">
        <w:rPr>
          <w:rFonts w:ascii="Times New Roman" w:hAnsi="Times New Roman" w:cs="Times New Roman"/>
        </w:rPr>
        <w:t>Piñón</w:t>
      </w:r>
      <w:proofErr w:type="spellEnd"/>
      <w:r w:rsidRPr="00AA0A1E">
        <w:rPr>
          <w:rFonts w:ascii="Times New Roman" w:hAnsi="Times New Roman" w:cs="Times New Roman"/>
        </w:rPr>
        <w:t>. 2008. The Ecological Performance of Protected Areas. Annual Review of Ecology, Evolution, and Systematics 39:93–113.</w:t>
      </w:r>
    </w:p>
    <w:p w14:paraId="308C2509" w14:textId="50C5DC12" w:rsidR="005100D3" w:rsidRPr="00AA0A1E" w:rsidRDefault="005100D3" w:rsidP="005100D3">
      <w:pPr>
        <w:pStyle w:val="Bibliography"/>
        <w:rPr>
          <w:rFonts w:ascii="Times New Roman" w:hAnsi="Times New Roman" w:cs="Times New Roman"/>
        </w:rPr>
      </w:pPr>
      <w:bookmarkStart w:id="235" w:name="Xe8358d1a668ed47668334719a2dc410dbf20b9c"/>
      <w:proofErr w:type="spellStart"/>
      <w:ins w:id="236" w:author="Muise, Evan [2]" w:date="2022-01-03T13:24:00Z">
        <w:r w:rsidRPr="0038485A">
          <w:rPr>
            <w:rFonts w:ascii="Times New Roman" w:hAnsi="Times New Roman" w:cs="Times New Roman"/>
          </w:rPr>
          <w:t>Geldmann</w:t>
        </w:r>
        <w:proofErr w:type="spellEnd"/>
        <w:r w:rsidRPr="0038485A">
          <w:rPr>
            <w:rFonts w:ascii="Times New Roman" w:hAnsi="Times New Roman" w:cs="Times New Roman"/>
          </w:rPr>
          <w:t xml:space="preserve">, J., A. </w:t>
        </w:r>
        <w:proofErr w:type="spellStart"/>
        <w:r w:rsidRPr="0038485A">
          <w:rPr>
            <w:rFonts w:ascii="Times New Roman" w:hAnsi="Times New Roman" w:cs="Times New Roman"/>
          </w:rPr>
          <w:t>Manica</w:t>
        </w:r>
        <w:proofErr w:type="spellEnd"/>
        <w:r w:rsidRPr="0038485A">
          <w:rPr>
            <w:rFonts w:ascii="Times New Roman" w:hAnsi="Times New Roman" w:cs="Times New Roman"/>
          </w:rPr>
          <w:t xml:space="preserve">, N. D. Burgess, L. Coad, and A. </w:t>
        </w:r>
        <w:proofErr w:type="spellStart"/>
        <w:r w:rsidRPr="0038485A">
          <w:rPr>
            <w:rFonts w:ascii="Times New Roman" w:hAnsi="Times New Roman" w:cs="Times New Roman"/>
          </w:rPr>
          <w:t>Balmford</w:t>
        </w:r>
        <w:proofErr w:type="spellEnd"/>
        <w:r w:rsidRPr="0038485A">
          <w:rPr>
            <w:rFonts w:ascii="Times New Roman" w:hAnsi="Times New Roman" w:cs="Times New Roman"/>
          </w:rPr>
          <w:t>. 2019. A global-level assessment of the effectiveness of protected areas at resisting anthropogenic pressures. Proceedings of the National Academy of Sciences 116:23209–23215.</w:t>
        </w:r>
      </w:ins>
      <w:bookmarkEnd w:id="235"/>
    </w:p>
    <w:p w14:paraId="503C8C62" w14:textId="77777777" w:rsidR="00C60D71" w:rsidRPr="00AA0A1E" w:rsidRDefault="00B16883">
      <w:pPr>
        <w:pStyle w:val="Bibliography"/>
        <w:rPr>
          <w:rFonts w:ascii="Times New Roman" w:hAnsi="Times New Roman" w:cs="Times New Roman"/>
        </w:rPr>
      </w:pPr>
      <w:bookmarkStart w:id="237" w:name="ref-gillespie2005"/>
      <w:bookmarkEnd w:id="234"/>
      <w:r w:rsidRPr="00AA0A1E">
        <w:rPr>
          <w:rFonts w:ascii="Times New Roman" w:hAnsi="Times New Roman" w:cs="Times New Roman"/>
        </w:rPr>
        <w:t xml:space="preserve">Gillespie, T. W. 2005. Predicting Woody-Plant Species Richness in Tropical Dry Forests: A Case Study from South Florida, </w:t>
      </w:r>
      <w:proofErr w:type="spellStart"/>
      <w:r w:rsidRPr="00AA0A1E">
        <w:rPr>
          <w:rFonts w:ascii="Times New Roman" w:hAnsi="Times New Roman" w:cs="Times New Roman"/>
        </w:rPr>
        <w:t>Usa</w:t>
      </w:r>
      <w:proofErr w:type="spellEnd"/>
      <w:r w:rsidRPr="00AA0A1E">
        <w:rPr>
          <w:rFonts w:ascii="Times New Roman" w:hAnsi="Times New Roman" w:cs="Times New Roman"/>
        </w:rPr>
        <w:t>. Ecological Applications 15:27–37.</w:t>
      </w:r>
    </w:p>
    <w:p w14:paraId="3DE25EC6" w14:textId="77777777" w:rsidR="00C60D71" w:rsidRPr="00AA0A1E" w:rsidRDefault="00B16883">
      <w:pPr>
        <w:pStyle w:val="Bibliography"/>
        <w:rPr>
          <w:rFonts w:ascii="Times New Roman" w:hAnsi="Times New Roman" w:cs="Times New Roman"/>
        </w:rPr>
      </w:pPr>
      <w:bookmarkStart w:id="238" w:name="ref-goetz2007"/>
      <w:bookmarkEnd w:id="237"/>
      <w:r w:rsidRPr="00AA0A1E">
        <w:rPr>
          <w:rFonts w:ascii="Times New Roman" w:hAnsi="Times New Roman" w:cs="Times New Roman"/>
        </w:rPr>
        <w:lastRenderedPageBreak/>
        <w:t xml:space="preserve">Goetz, S., D. Steinberg, R. </w:t>
      </w:r>
      <w:proofErr w:type="spellStart"/>
      <w:r w:rsidRPr="00AA0A1E">
        <w:rPr>
          <w:rFonts w:ascii="Times New Roman" w:hAnsi="Times New Roman" w:cs="Times New Roman"/>
        </w:rPr>
        <w:t>Dubayah</w:t>
      </w:r>
      <w:proofErr w:type="spellEnd"/>
      <w:r w:rsidRPr="00AA0A1E">
        <w:rPr>
          <w:rFonts w:ascii="Times New Roman" w:hAnsi="Times New Roman" w:cs="Times New Roman"/>
        </w:rPr>
        <w:t>, and B. Blair. 2007. Laser remote sensing of canopy habitat heterogeneity as a predictor of bird species richness in an eastern temperate forest, USA. Remote Sensing of Environment 108:254–263.</w:t>
      </w:r>
    </w:p>
    <w:p w14:paraId="305A9D3C" w14:textId="77777777" w:rsidR="00C60D71" w:rsidRPr="00AA0A1E" w:rsidRDefault="00B16883">
      <w:pPr>
        <w:pStyle w:val="Bibliography"/>
        <w:rPr>
          <w:rFonts w:ascii="Times New Roman" w:hAnsi="Times New Roman" w:cs="Times New Roman"/>
        </w:rPr>
      </w:pPr>
      <w:bookmarkStart w:id="239" w:name="ref-governmentofcanada2019"/>
      <w:bookmarkEnd w:id="238"/>
      <w:r w:rsidRPr="00AA0A1E">
        <w:rPr>
          <w:rFonts w:ascii="Times New Roman" w:hAnsi="Times New Roman" w:cs="Times New Roman"/>
        </w:rPr>
        <w:t xml:space="preserve">Government of </w:t>
      </w:r>
      <w:proofErr w:type="gramStart"/>
      <w:r w:rsidRPr="00AA0A1E">
        <w:rPr>
          <w:rFonts w:ascii="Times New Roman" w:hAnsi="Times New Roman" w:cs="Times New Roman"/>
        </w:rPr>
        <w:t>Canada,.</w:t>
      </w:r>
      <w:proofErr w:type="gramEnd"/>
      <w:r w:rsidRPr="00AA0A1E">
        <w:rPr>
          <w:rFonts w:ascii="Times New Roman" w:hAnsi="Times New Roman" w:cs="Times New Roman"/>
        </w:rPr>
        <w:t xml:space="preserve"> 2019, September 4. Canada National Park Act.</w:t>
      </w:r>
    </w:p>
    <w:p w14:paraId="1F4ECF54" w14:textId="77777777" w:rsidR="00C60D71" w:rsidRPr="00AA0A1E" w:rsidRDefault="00B16883">
      <w:pPr>
        <w:pStyle w:val="Bibliography"/>
        <w:rPr>
          <w:rFonts w:ascii="Times New Roman" w:hAnsi="Times New Roman" w:cs="Times New Roman"/>
        </w:rPr>
      </w:pPr>
      <w:bookmarkStart w:id="240" w:name="ref-guo2017"/>
      <w:bookmarkEnd w:id="239"/>
      <w:r w:rsidRPr="00AA0A1E">
        <w:rPr>
          <w:rFonts w:ascii="Times New Roman" w:hAnsi="Times New Roman" w:cs="Times New Roman"/>
        </w:rPr>
        <w:t xml:space="preserve">Guo, X., N. C. Coops, P. </w:t>
      </w:r>
      <w:proofErr w:type="spellStart"/>
      <w:r w:rsidRPr="00AA0A1E">
        <w:rPr>
          <w:rFonts w:ascii="Times New Roman" w:hAnsi="Times New Roman" w:cs="Times New Roman"/>
        </w:rPr>
        <w:t>Tompalski</w:t>
      </w:r>
      <w:proofErr w:type="spellEnd"/>
      <w:r w:rsidRPr="00AA0A1E">
        <w:rPr>
          <w:rFonts w:ascii="Times New Roman" w:hAnsi="Times New Roman" w:cs="Times New Roman"/>
        </w:rPr>
        <w:t>, S. E. Nielsen, C. W. Bater, and J. John Stadt. 2017. Regional mapping of vegetation structure for biodiversity monitoring using airborne lidar data. Ecological Informatics 38:50–61.</w:t>
      </w:r>
    </w:p>
    <w:p w14:paraId="2D749CC3" w14:textId="22ED45C0" w:rsidR="00C60D71" w:rsidRDefault="00B16883">
      <w:pPr>
        <w:pStyle w:val="Bibliography"/>
        <w:rPr>
          <w:ins w:id="241" w:author="Muise, Evan" w:date="2021-12-20T11:26:00Z"/>
          <w:rFonts w:ascii="Times New Roman" w:hAnsi="Times New Roman" w:cs="Times New Roman"/>
        </w:rPr>
      </w:pPr>
      <w:bookmarkStart w:id="242" w:name="ref-hamann2005"/>
      <w:bookmarkEnd w:id="240"/>
      <w:r w:rsidRPr="00AA0A1E">
        <w:rPr>
          <w:rFonts w:ascii="Times New Roman" w:hAnsi="Times New Roman" w:cs="Times New Roman"/>
        </w:rPr>
        <w:t xml:space="preserve">Hamann, A., P. </w:t>
      </w:r>
      <w:proofErr w:type="spellStart"/>
      <w:r w:rsidRPr="00AA0A1E">
        <w:rPr>
          <w:rFonts w:ascii="Times New Roman" w:hAnsi="Times New Roman" w:cs="Times New Roman"/>
        </w:rPr>
        <w:t>Smets</w:t>
      </w:r>
      <w:proofErr w:type="spellEnd"/>
      <w:r w:rsidRPr="00AA0A1E">
        <w:rPr>
          <w:rFonts w:ascii="Times New Roman" w:hAnsi="Times New Roman" w:cs="Times New Roman"/>
        </w:rPr>
        <w:t xml:space="preserve">, A. D. </w:t>
      </w:r>
      <w:proofErr w:type="spellStart"/>
      <w:r w:rsidRPr="00AA0A1E">
        <w:rPr>
          <w:rFonts w:ascii="Times New Roman" w:hAnsi="Times New Roman" w:cs="Times New Roman"/>
        </w:rPr>
        <w:t>Yanchuk</w:t>
      </w:r>
      <w:proofErr w:type="spellEnd"/>
      <w:r w:rsidRPr="00AA0A1E">
        <w:rPr>
          <w:rFonts w:ascii="Times New Roman" w:hAnsi="Times New Roman" w:cs="Times New Roman"/>
        </w:rPr>
        <w:t xml:space="preserve">, and S. N. Aitken. 2005. An ecogeographic framework for in situ conservation of forest trees in </w:t>
      </w:r>
      <w:r w:rsidR="00B81981">
        <w:rPr>
          <w:rFonts w:ascii="Times New Roman" w:hAnsi="Times New Roman" w:cs="Times New Roman"/>
        </w:rPr>
        <w:t>B</w:t>
      </w:r>
      <w:r w:rsidRPr="00AA0A1E">
        <w:rPr>
          <w:rFonts w:ascii="Times New Roman" w:hAnsi="Times New Roman" w:cs="Times New Roman"/>
        </w:rPr>
        <w:t xml:space="preserve">ritish </w:t>
      </w:r>
      <w:r w:rsidR="00B81981">
        <w:rPr>
          <w:rFonts w:ascii="Times New Roman" w:hAnsi="Times New Roman" w:cs="Times New Roman"/>
        </w:rPr>
        <w:t>C</w:t>
      </w:r>
      <w:r w:rsidRPr="00AA0A1E">
        <w:rPr>
          <w:rFonts w:ascii="Times New Roman" w:hAnsi="Times New Roman" w:cs="Times New Roman"/>
        </w:rPr>
        <w:t>olumbia. Canadian Journal of Forest Research 35:2553–2561.</w:t>
      </w:r>
    </w:p>
    <w:p w14:paraId="0399AAAC" w14:textId="6A57A60C" w:rsidR="00A51E30" w:rsidRPr="00A51E30" w:rsidRDefault="00A51E30" w:rsidP="00A51E30">
      <w:pPr>
        <w:pStyle w:val="Bibliography"/>
        <w:rPr>
          <w:rPrChange w:id="243" w:author="Muise, Evan" w:date="2021-12-20T11:26:00Z">
            <w:rPr>
              <w:rFonts w:ascii="Times New Roman" w:hAnsi="Times New Roman" w:cs="Times New Roman"/>
            </w:rPr>
          </w:rPrChange>
        </w:rPr>
      </w:pPr>
      <w:bookmarkStart w:id="244" w:name="ref-hansenMonitoringForestEcosystem2021"/>
      <w:ins w:id="245" w:author="Muise, Evan" w:date="2021-12-20T11:26:00Z">
        <w:r>
          <w:t xml:space="preserve">Hansen, A. J., B. P. Noble, J. </w:t>
        </w:r>
        <w:proofErr w:type="spellStart"/>
        <w:r>
          <w:t>Veneros</w:t>
        </w:r>
        <w:proofErr w:type="spellEnd"/>
        <w:r>
          <w:t xml:space="preserve">, A. East, S. J. Goetz, C. </w:t>
        </w:r>
        <w:proofErr w:type="spellStart"/>
        <w:r>
          <w:t>Supples</w:t>
        </w:r>
        <w:proofErr w:type="spellEnd"/>
        <w:r>
          <w:t xml:space="preserve">, J. E. M. Watson, P. A. Jantz, R. Pillay, W. </w:t>
        </w:r>
        <w:proofErr w:type="spellStart"/>
        <w:r>
          <w:t>Jetz</w:t>
        </w:r>
        <w:proofErr w:type="spellEnd"/>
        <w:r>
          <w:t xml:space="preserve">, S. Ferrier, H. S. Grantham, T. D. Evans, J. Ervin, O. Venter, and A. L. S. </w:t>
        </w:r>
        <w:proofErr w:type="spellStart"/>
        <w:r>
          <w:t>Virnig</w:t>
        </w:r>
        <w:proofErr w:type="spellEnd"/>
        <w:r>
          <w:t xml:space="preserve">. 2021. Toward monitoring forest ecosystem integrity within the post-2020 Global Biodiversity Framework. Conservation Letters </w:t>
        </w:r>
        <w:proofErr w:type="gramStart"/>
        <w:r>
          <w:t>14:e</w:t>
        </w:r>
        <w:proofErr w:type="gramEnd"/>
        <w:r>
          <w:t>12822.</w:t>
        </w:r>
      </w:ins>
      <w:bookmarkEnd w:id="244"/>
    </w:p>
    <w:p w14:paraId="6DAEB71C" w14:textId="77777777" w:rsidR="00C60D71" w:rsidRPr="00AA0A1E" w:rsidRDefault="00B16883">
      <w:pPr>
        <w:pStyle w:val="Bibliography"/>
        <w:rPr>
          <w:rFonts w:ascii="Times New Roman" w:hAnsi="Times New Roman" w:cs="Times New Roman"/>
        </w:rPr>
      </w:pPr>
      <w:bookmarkStart w:id="246" w:name="ref-hansenTrendsVitalSigns2018"/>
      <w:bookmarkEnd w:id="242"/>
      <w:r w:rsidRPr="00AA0A1E">
        <w:rPr>
          <w:rFonts w:ascii="Times New Roman" w:hAnsi="Times New Roman" w:cs="Times New Roman"/>
        </w:rPr>
        <w:t xml:space="preserve">Hansen, A. J., and L. Phillips. 2018. Trends in vital signs for Greater Yellowstone: Application of a Wildland Health Index. Ecosphere </w:t>
      </w:r>
      <w:proofErr w:type="gramStart"/>
      <w:r w:rsidRPr="00AA0A1E">
        <w:rPr>
          <w:rFonts w:ascii="Times New Roman" w:hAnsi="Times New Roman" w:cs="Times New Roman"/>
        </w:rPr>
        <w:t>9:e</w:t>
      </w:r>
      <w:proofErr w:type="gramEnd"/>
      <w:r w:rsidRPr="00AA0A1E">
        <w:rPr>
          <w:rFonts w:ascii="Times New Roman" w:hAnsi="Times New Roman" w:cs="Times New Roman"/>
        </w:rPr>
        <w:t>02380.</w:t>
      </w:r>
    </w:p>
    <w:p w14:paraId="62B397F1" w14:textId="77777777" w:rsidR="00C60D71" w:rsidRPr="00AA0A1E" w:rsidRDefault="00B16883">
      <w:pPr>
        <w:pStyle w:val="Bibliography"/>
        <w:rPr>
          <w:rFonts w:ascii="Times New Roman" w:hAnsi="Times New Roman" w:cs="Times New Roman"/>
        </w:rPr>
      </w:pPr>
      <w:bookmarkStart w:id="247" w:name="ref-hansenHighResolutionGlobalMaps2013"/>
      <w:bookmarkEnd w:id="246"/>
      <w:r w:rsidRPr="00AA0A1E">
        <w:rPr>
          <w:rFonts w:ascii="Times New Roman" w:hAnsi="Times New Roman" w:cs="Times New Roman"/>
        </w:rPr>
        <w:t xml:space="preserve">Hansen, M. C., P. V. </w:t>
      </w:r>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R. Moore, M. </w:t>
      </w:r>
      <w:proofErr w:type="spellStart"/>
      <w:r w:rsidRPr="00AA0A1E">
        <w:rPr>
          <w:rFonts w:ascii="Times New Roman" w:hAnsi="Times New Roman" w:cs="Times New Roman"/>
        </w:rPr>
        <w:t>Hancher</w:t>
      </w:r>
      <w:proofErr w:type="spellEnd"/>
      <w:r w:rsidRPr="00AA0A1E">
        <w:rPr>
          <w:rFonts w:ascii="Times New Roman" w:hAnsi="Times New Roman" w:cs="Times New Roman"/>
        </w:rPr>
        <w:t xml:space="preserve">, S. A.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Thau</w:t>
      </w:r>
      <w:proofErr w:type="spellEnd"/>
      <w:r w:rsidRPr="00AA0A1E">
        <w:rPr>
          <w:rFonts w:ascii="Times New Roman" w:hAnsi="Times New Roman" w:cs="Times New Roman"/>
        </w:rPr>
        <w:t xml:space="preserve">, S. V. Stehman, S. J. Goetz, T. R. Loveland,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Egorov</w:t>
      </w:r>
      <w:proofErr w:type="spellEnd"/>
      <w:r w:rsidRPr="00AA0A1E">
        <w:rPr>
          <w:rFonts w:ascii="Times New Roman" w:hAnsi="Times New Roman" w:cs="Times New Roman"/>
        </w:rPr>
        <w:t xml:space="preserve">, L. </w:t>
      </w:r>
      <w:proofErr w:type="spellStart"/>
      <w:r w:rsidRPr="00AA0A1E">
        <w:rPr>
          <w:rFonts w:ascii="Times New Roman" w:hAnsi="Times New Roman" w:cs="Times New Roman"/>
        </w:rPr>
        <w:t>Chini</w:t>
      </w:r>
      <w:proofErr w:type="spellEnd"/>
      <w:r w:rsidRPr="00AA0A1E">
        <w:rPr>
          <w:rFonts w:ascii="Times New Roman" w:hAnsi="Times New Roman" w:cs="Times New Roman"/>
        </w:rPr>
        <w:t>, C. O. Justice, and J. R. G. Townshend. 2013. High-Resolution Global Maps of 21st-Century Forest Cover Change. Science 342:850–853.</w:t>
      </w:r>
    </w:p>
    <w:p w14:paraId="1ED8F29C" w14:textId="77777777" w:rsidR="00C60D71" w:rsidRPr="00AA0A1E" w:rsidRDefault="00B16883">
      <w:pPr>
        <w:pStyle w:val="Bibliography"/>
        <w:rPr>
          <w:rFonts w:ascii="Times New Roman" w:hAnsi="Times New Roman" w:cs="Times New Roman"/>
        </w:rPr>
      </w:pPr>
      <w:bookmarkStart w:id="248" w:name="ref-hazen2004"/>
      <w:bookmarkEnd w:id="247"/>
      <w:r w:rsidRPr="00AA0A1E">
        <w:rPr>
          <w:rFonts w:ascii="Times New Roman" w:hAnsi="Times New Roman" w:cs="Times New Roman"/>
        </w:rPr>
        <w:t xml:space="preserve">Hazen, H. D., and P. J. </w:t>
      </w:r>
      <w:proofErr w:type="spellStart"/>
      <w:r w:rsidRPr="00AA0A1E">
        <w:rPr>
          <w:rFonts w:ascii="Times New Roman" w:hAnsi="Times New Roman" w:cs="Times New Roman"/>
        </w:rPr>
        <w:t>Anthamatten</w:t>
      </w:r>
      <w:proofErr w:type="spellEnd"/>
      <w:r w:rsidRPr="00AA0A1E">
        <w:rPr>
          <w:rFonts w:ascii="Times New Roman" w:hAnsi="Times New Roman" w:cs="Times New Roman"/>
        </w:rPr>
        <w:t>. 2004. Representation of ecological regions by protected areas at the global scale. Physical Geography 25:499–512.</w:t>
      </w:r>
    </w:p>
    <w:p w14:paraId="03E02065" w14:textId="77777777" w:rsidR="00C60D71" w:rsidRPr="00AA0A1E" w:rsidRDefault="00B16883">
      <w:pPr>
        <w:pStyle w:val="Bibliography"/>
        <w:rPr>
          <w:rFonts w:ascii="Times New Roman" w:hAnsi="Times New Roman" w:cs="Times New Roman"/>
        </w:rPr>
      </w:pPr>
      <w:bookmarkStart w:id="249" w:name="ref-hermosillaIntegratedLandsatTime2015"/>
      <w:bookmarkEnd w:id="248"/>
      <w:proofErr w:type="spellStart"/>
      <w:r w:rsidRPr="00AA0A1E">
        <w:rPr>
          <w:rFonts w:ascii="Times New Roman" w:hAnsi="Times New Roman" w:cs="Times New Roman"/>
        </w:rPr>
        <w:lastRenderedPageBreak/>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and G. W. Hobart. 2015a. An integrated Landsat time series protocol for change detection and generation of annual gap-free surface reflectance composites. Remote Sensing of Environment 158:220–234.</w:t>
      </w:r>
    </w:p>
    <w:p w14:paraId="48476E60" w14:textId="77777777" w:rsidR="00C60D71" w:rsidRPr="00AA0A1E" w:rsidRDefault="00B16883">
      <w:pPr>
        <w:pStyle w:val="Bibliography"/>
        <w:rPr>
          <w:rFonts w:ascii="Times New Roman" w:hAnsi="Times New Roman" w:cs="Times New Roman"/>
        </w:rPr>
      </w:pPr>
      <w:bookmarkStart w:id="250" w:name="ref-hermosilla2015"/>
      <w:bookmarkEnd w:id="249"/>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and G. W. Hobart. 2015b. Regional detection, characterization, and attribution of annual forest change from 1984 to 2012 using </w:t>
      </w:r>
      <w:proofErr w:type="spellStart"/>
      <w:r w:rsidRPr="00AA0A1E">
        <w:rPr>
          <w:rFonts w:ascii="Times New Roman" w:hAnsi="Times New Roman" w:cs="Times New Roman"/>
        </w:rPr>
        <w:t>landsat</w:t>
      </w:r>
      <w:proofErr w:type="spellEnd"/>
      <w:r w:rsidRPr="00AA0A1E">
        <w:rPr>
          <w:rFonts w:ascii="Times New Roman" w:hAnsi="Times New Roman" w:cs="Times New Roman"/>
        </w:rPr>
        <w:t>-derived time-series metrics. Remote Sensing of Environment 170:121132.</w:t>
      </w:r>
    </w:p>
    <w:p w14:paraId="77622EBD" w14:textId="77777777" w:rsidR="00C60D71" w:rsidRPr="00AA0A1E" w:rsidRDefault="00B16883">
      <w:pPr>
        <w:pStyle w:val="Bibliography"/>
        <w:rPr>
          <w:rFonts w:ascii="Times New Roman" w:hAnsi="Times New Roman" w:cs="Times New Roman"/>
        </w:rPr>
      </w:pPr>
      <w:bookmarkStart w:id="251" w:name="X402fc55c4c8be75b7ccaa86cb31b81e448bda0e"/>
      <w:bookmarkEnd w:id="250"/>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and G. W. Hobart. 2018. Disturbance-Informed Annual Land Cover Classification Maps of Canada’s Forested Ecosystems for a 29-Year Landsat Time Series. Canadian Journal of Remote Sensing 44:67–87.</w:t>
      </w:r>
    </w:p>
    <w:p w14:paraId="0CA80F03" w14:textId="24FB411F" w:rsidR="00C60D71" w:rsidRDefault="00B16883">
      <w:pPr>
        <w:pStyle w:val="Bibliography"/>
        <w:rPr>
          <w:ins w:id="252" w:author="Muise, Evan" w:date="2022-01-05T11:24:00Z"/>
          <w:rFonts w:ascii="Times New Roman" w:hAnsi="Times New Roman" w:cs="Times New Roman"/>
        </w:rPr>
      </w:pPr>
      <w:bookmarkStart w:id="253" w:name="ref-hermosillaMassDataProcessing2016"/>
      <w:bookmarkEnd w:id="251"/>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G. W. Hobart, and L. B. Campbell. 2016. Mass data processing of time series Landsat imagery: Pixels to data products for forest monitoring. International Journal of Digital Earth 9:1035–1054.</w:t>
      </w:r>
    </w:p>
    <w:p w14:paraId="55FE0552" w14:textId="2B89DB3F" w:rsidR="003115AD" w:rsidRPr="003115AD" w:rsidRDefault="003115AD" w:rsidP="003115AD">
      <w:pPr>
        <w:pStyle w:val="Bibliography"/>
        <w:rPr>
          <w:rFonts w:ascii="Times New Roman" w:hAnsi="Times New Roman" w:cs="Times New Roman"/>
        </w:rPr>
      </w:pPr>
      <w:ins w:id="254" w:author="Muise, Evan" w:date="2022-01-05T11:24:00Z">
        <w:r w:rsidRPr="003115AD">
          <w:rPr>
            <w:rFonts w:ascii="Times New Roman" w:hAnsi="Times New Roman" w:cs="Times New Roman"/>
            <w:rPrChange w:id="255" w:author="Muise, Evan" w:date="2022-01-05T11:24:00Z">
              <w:rPr>
                <w:rFonts w:cs="Calibri"/>
              </w:rPr>
            </w:rPrChange>
          </w:rPr>
          <w:t xml:space="preserve">Herold, M., P. </w:t>
        </w:r>
        <w:proofErr w:type="spellStart"/>
        <w:r w:rsidRPr="003115AD">
          <w:rPr>
            <w:rFonts w:ascii="Times New Roman" w:hAnsi="Times New Roman" w:cs="Times New Roman"/>
            <w:rPrChange w:id="256" w:author="Muise, Evan" w:date="2022-01-05T11:24:00Z">
              <w:rPr>
                <w:rFonts w:cs="Calibri"/>
              </w:rPr>
            </w:rPrChange>
          </w:rPr>
          <w:t>Mayaux</w:t>
        </w:r>
        <w:proofErr w:type="spellEnd"/>
        <w:r w:rsidRPr="003115AD">
          <w:rPr>
            <w:rFonts w:ascii="Times New Roman" w:hAnsi="Times New Roman" w:cs="Times New Roman"/>
            <w:rPrChange w:id="257" w:author="Muise, Evan" w:date="2022-01-05T11:24:00Z">
              <w:rPr>
                <w:rFonts w:cs="Calibri"/>
              </w:rPr>
            </w:rPrChange>
          </w:rPr>
          <w:t xml:space="preserve">, C. E. Woodcock, A. </w:t>
        </w:r>
        <w:proofErr w:type="spellStart"/>
        <w:r w:rsidRPr="003115AD">
          <w:rPr>
            <w:rFonts w:ascii="Times New Roman" w:hAnsi="Times New Roman" w:cs="Times New Roman"/>
            <w:rPrChange w:id="258" w:author="Muise, Evan" w:date="2022-01-05T11:24:00Z">
              <w:rPr>
                <w:rFonts w:cs="Calibri"/>
              </w:rPr>
            </w:rPrChange>
          </w:rPr>
          <w:t>Baccini</w:t>
        </w:r>
        <w:proofErr w:type="spellEnd"/>
        <w:r w:rsidRPr="003115AD">
          <w:rPr>
            <w:rFonts w:ascii="Times New Roman" w:hAnsi="Times New Roman" w:cs="Times New Roman"/>
            <w:rPrChange w:id="259" w:author="Muise, Evan" w:date="2022-01-05T11:24:00Z">
              <w:rPr>
                <w:rFonts w:cs="Calibri"/>
              </w:rPr>
            </w:rPrChange>
          </w:rPr>
          <w:t xml:space="preserve">, and C. </w:t>
        </w:r>
        <w:proofErr w:type="spellStart"/>
        <w:r w:rsidRPr="003115AD">
          <w:rPr>
            <w:rFonts w:ascii="Times New Roman" w:hAnsi="Times New Roman" w:cs="Times New Roman"/>
            <w:rPrChange w:id="260" w:author="Muise, Evan" w:date="2022-01-05T11:24:00Z">
              <w:rPr>
                <w:rFonts w:cs="Calibri"/>
              </w:rPr>
            </w:rPrChange>
          </w:rPr>
          <w:t>Schmullius</w:t>
        </w:r>
        <w:proofErr w:type="spellEnd"/>
        <w:r w:rsidRPr="003115AD">
          <w:rPr>
            <w:rFonts w:ascii="Times New Roman" w:hAnsi="Times New Roman" w:cs="Times New Roman"/>
            <w:rPrChange w:id="261" w:author="Muise, Evan" w:date="2022-01-05T11:24:00Z">
              <w:rPr>
                <w:rFonts w:cs="Calibri"/>
              </w:rPr>
            </w:rPrChange>
          </w:rPr>
          <w:t>. 2008. Some challenges in global land cover mapping: An assessment of agreement and accuracy in existing 1 km datasets. Remote Sensing of Environment 112:2538–2556.</w:t>
        </w:r>
      </w:ins>
    </w:p>
    <w:p w14:paraId="26548D6E" w14:textId="77777777" w:rsidR="00C60D71" w:rsidRPr="00AA0A1E" w:rsidRDefault="00B16883">
      <w:pPr>
        <w:pStyle w:val="Bibliography"/>
        <w:rPr>
          <w:rFonts w:ascii="Times New Roman" w:hAnsi="Times New Roman" w:cs="Times New Roman"/>
        </w:rPr>
      </w:pPr>
      <w:bookmarkStart w:id="262" w:name="ref-joppa2009"/>
      <w:bookmarkEnd w:id="253"/>
      <w:r w:rsidRPr="00AA0A1E">
        <w:rPr>
          <w:rFonts w:ascii="Times New Roman" w:hAnsi="Times New Roman" w:cs="Times New Roman"/>
        </w:rPr>
        <w:t xml:space="preserve">Joppa, L. N., and A. Pfaff. 2009. High and Far: Biases in the Location of Protected Areas. PLOS ONE </w:t>
      </w:r>
      <w:proofErr w:type="gramStart"/>
      <w:r w:rsidRPr="00AA0A1E">
        <w:rPr>
          <w:rFonts w:ascii="Times New Roman" w:hAnsi="Times New Roman" w:cs="Times New Roman"/>
        </w:rPr>
        <w:t>4:e</w:t>
      </w:r>
      <w:proofErr w:type="gramEnd"/>
      <w:r w:rsidRPr="00AA0A1E">
        <w:rPr>
          <w:rFonts w:ascii="Times New Roman" w:hAnsi="Times New Roman" w:cs="Times New Roman"/>
        </w:rPr>
        <w:t>8273.</w:t>
      </w:r>
    </w:p>
    <w:p w14:paraId="14C2764D" w14:textId="77777777" w:rsidR="00C60D71" w:rsidRPr="00AA0A1E" w:rsidRDefault="00B16883">
      <w:pPr>
        <w:pStyle w:val="Bibliography"/>
        <w:rPr>
          <w:rFonts w:ascii="Times New Roman" w:hAnsi="Times New Roman" w:cs="Times New Roman"/>
        </w:rPr>
      </w:pPr>
      <w:bookmarkStart w:id="263" w:name="ref-kerr2003"/>
      <w:bookmarkEnd w:id="262"/>
      <w:r w:rsidRPr="00AA0A1E">
        <w:rPr>
          <w:rFonts w:ascii="Times New Roman" w:hAnsi="Times New Roman" w:cs="Times New Roman"/>
        </w:rPr>
        <w:t>Kerr, J. T., and M. Ostrovsky. 2003. From space to species: ecological applications for remote sensing. Trends in Ecology &amp; Evolution 18:299–305.</w:t>
      </w:r>
    </w:p>
    <w:p w14:paraId="03412A70" w14:textId="5064F86A" w:rsidR="00C60D71" w:rsidRDefault="00B16883">
      <w:pPr>
        <w:pStyle w:val="Bibliography"/>
        <w:rPr>
          <w:ins w:id="264" w:author="Muise, Evan" w:date="2022-01-05T11:24:00Z"/>
          <w:rFonts w:ascii="Times New Roman" w:hAnsi="Times New Roman" w:cs="Times New Roman"/>
        </w:rPr>
      </w:pPr>
      <w:bookmarkStart w:id="265" w:name="ref-lemieux2005"/>
      <w:bookmarkEnd w:id="263"/>
      <w:r w:rsidRPr="00AA0A1E">
        <w:rPr>
          <w:rFonts w:ascii="Times New Roman" w:hAnsi="Times New Roman" w:cs="Times New Roman"/>
        </w:rPr>
        <w:t xml:space="preserve">Lemieux, C. J., and D. J. Scott. 2005. Climate change, biodiversity conservation and protected area planning in Canada. The Canadian Geographer / Le </w:t>
      </w:r>
      <w:proofErr w:type="spellStart"/>
      <w:r w:rsidRPr="00AA0A1E">
        <w:rPr>
          <w:rFonts w:ascii="Times New Roman" w:hAnsi="Times New Roman" w:cs="Times New Roman"/>
        </w:rPr>
        <w:t>Géographe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canadien</w:t>
      </w:r>
      <w:proofErr w:type="spellEnd"/>
      <w:r w:rsidRPr="00AA0A1E">
        <w:rPr>
          <w:rFonts w:ascii="Times New Roman" w:hAnsi="Times New Roman" w:cs="Times New Roman"/>
        </w:rPr>
        <w:t xml:space="preserve"> 49:384–397.</w:t>
      </w:r>
    </w:p>
    <w:p w14:paraId="4C9AE7FA" w14:textId="1271C14B" w:rsidR="003115AD" w:rsidRPr="003115AD" w:rsidRDefault="003115AD" w:rsidP="003115AD">
      <w:pPr>
        <w:pStyle w:val="Bibliography"/>
        <w:rPr>
          <w:rFonts w:cs="Calibri"/>
          <w:rPrChange w:id="266" w:author="Muise, Evan" w:date="2022-01-05T11:24:00Z">
            <w:rPr>
              <w:rFonts w:ascii="Times New Roman" w:hAnsi="Times New Roman" w:cs="Times New Roman"/>
            </w:rPr>
          </w:rPrChange>
        </w:rPr>
      </w:pPr>
      <w:ins w:id="267" w:author="Muise, Evan" w:date="2022-01-05T11:24:00Z">
        <w:r w:rsidRPr="00E175BD">
          <w:rPr>
            <w:rFonts w:cs="Calibri"/>
          </w:rPr>
          <w:lastRenderedPageBreak/>
          <w:t>Li, J., and B. Chen. 2020. Global Revisit Interval Analysis of Landsat-8 -9 and Sentinel-2A -2B Data for Terrestrial Monitoring. Sensors 20:6631.</w:t>
        </w:r>
      </w:ins>
    </w:p>
    <w:p w14:paraId="7605C295" w14:textId="77777777" w:rsidR="00C60D71" w:rsidRPr="00AA0A1E" w:rsidRDefault="00B16883">
      <w:pPr>
        <w:pStyle w:val="Bibliography"/>
        <w:rPr>
          <w:rFonts w:ascii="Times New Roman" w:hAnsi="Times New Roman" w:cs="Times New Roman"/>
        </w:rPr>
      </w:pPr>
      <w:bookmarkStart w:id="268" w:name="ref-lim2003"/>
      <w:bookmarkEnd w:id="265"/>
      <w:r w:rsidRPr="00AA0A1E">
        <w:rPr>
          <w:rFonts w:ascii="Times New Roman" w:hAnsi="Times New Roman" w:cs="Times New Roman"/>
        </w:rPr>
        <w:t xml:space="preserve">Lim, K., P. Treitz, M. </w:t>
      </w:r>
      <w:proofErr w:type="spellStart"/>
      <w:r w:rsidRPr="00AA0A1E">
        <w:rPr>
          <w:rFonts w:ascii="Times New Roman" w:hAnsi="Times New Roman" w:cs="Times New Roman"/>
        </w:rPr>
        <w:t>Wulder</w:t>
      </w:r>
      <w:proofErr w:type="spellEnd"/>
      <w:r w:rsidRPr="00AA0A1E">
        <w:rPr>
          <w:rFonts w:ascii="Times New Roman" w:hAnsi="Times New Roman" w:cs="Times New Roman"/>
        </w:rPr>
        <w:t>, B. St-Onge, and M. Flood. 2003. LiDAR remote sensing of forest structure. Progress in Physical Geography: Earth and Environment 27:88–106.</w:t>
      </w:r>
    </w:p>
    <w:p w14:paraId="5606BB4D" w14:textId="77777777" w:rsidR="00C60D71" w:rsidRPr="00AA0A1E" w:rsidRDefault="00B16883">
      <w:pPr>
        <w:pStyle w:val="Bibliography"/>
        <w:rPr>
          <w:rFonts w:ascii="Times New Roman" w:hAnsi="Times New Roman" w:cs="Times New Roman"/>
        </w:rPr>
      </w:pPr>
      <w:bookmarkStart w:id="269" w:name="ref-lucas2011"/>
      <w:bookmarkEnd w:id="268"/>
      <w:r w:rsidRPr="00AA0A1E">
        <w:rPr>
          <w:rFonts w:ascii="Times New Roman" w:hAnsi="Times New Roman" w:cs="Times New Roman"/>
        </w:rPr>
        <w:t xml:space="preserve">Lucas, R., K. </w:t>
      </w:r>
      <w:proofErr w:type="spellStart"/>
      <w:r w:rsidRPr="00AA0A1E">
        <w:rPr>
          <w:rFonts w:ascii="Times New Roman" w:hAnsi="Times New Roman" w:cs="Times New Roman"/>
        </w:rPr>
        <w:t>Medcalf</w:t>
      </w:r>
      <w:proofErr w:type="spellEnd"/>
      <w:r w:rsidRPr="00AA0A1E">
        <w:rPr>
          <w:rFonts w:ascii="Times New Roman" w:hAnsi="Times New Roman" w:cs="Times New Roman"/>
        </w:rPr>
        <w:t xml:space="preserve">, A. Brown, P. Bunting, J. Breyer, D. </w:t>
      </w:r>
      <w:proofErr w:type="spellStart"/>
      <w:r w:rsidRPr="00AA0A1E">
        <w:rPr>
          <w:rFonts w:ascii="Times New Roman" w:hAnsi="Times New Roman" w:cs="Times New Roman"/>
        </w:rPr>
        <w:t>Clewley</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Keyworth</w:t>
      </w:r>
      <w:proofErr w:type="spellEnd"/>
      <w:r w:rsidRPr="00AA0A1E">
        <w:rPr>
          <w:rFonts w:ascii="Times New Roman" w:hAnsi="Times New Roman" w:cs="Times New Roman"/>
        </w:rPr>
        <w:t>, and P. Blackmore. 2011. Updating the Phase 1 habitat map of Wales, UK, using satellite sensor data. ISPRS Journal of Photogrammetry and Remote Sensing 66:81–102.</w:t>
      </w:r>
    </w:p>
    <w:p w14:paraId="5B4C5C67" w14:textId="77777777" w:rsidR="00C60D71" w:rsidRPr="00AA0A1E" w:rsidRDefault="00B16883">
      <w:pPr>
        <w:pStyle w:val="Bibliography"/>
        <w:rPr>
          <w:rFonts w:ascii="Times New Roman" w:hAnsi="Times New Roman" w:cs="Times New Roman"/>
        </w:rPr>
      </w:pPr>
      <w:bookmarkStart w:id="270" w:name="ref-matasciThreeDecadesForest2018"/>
      <w:bookmarkEnd w:id="269"/>
      <w:proofErr w:type="spellStart"/>
      <w:r w:rsidRPr="00AA0A1E">
        <w:rPr>
          <w:rFonts w:ascii="Times New Roman" w:hAnsi="Times New Roman" w:cs="Times New Roman"/>
        </w:rPr>
        <w:t>Matasci</w:t>
      </w:r>
      <w:proofErr w:type="spellEnd"/>
      <w:r w:rsidRPr="00AA0A1E">
        <w:rPr>
          <w:rFonts w:ascii="Times New Roman" w:hAnsi="Times New Roman" w:cs="Times New Roman"/>
        </w:rPr>
        <w:t xml:space="preserve">, G.,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G. W. Hobart, D. K. Bolton, P. </w:t>
      </w:r>
      <w:proofErr w:type="spellStart"/>
      <w:r w:rsidRPr="00AA0A1E">
        <w:rPr>
          <w:rFonts w:ascii="Times New Roman" w:hAnsi="Times New Roman" w:cs="Times New Roman"/>
        </w:rPr>
        <w:t>Tompalski</w:t>
      </w:r>
      <w:proofErr w:type="spellEnd"/>
      <w:r w:rsidRPr="00AA0A1E">
        <w:rPr>
          <w:rFonts w:ascii="Times New Roman" w:hAnsi="Times New Roman" w:cs="Times New Roman"/>
        </w:rPr>
        <w:t>, and C. W. Bater. 2018a. Three decades of forest structural dynamics over Canada’s forested ecosystems using Landsat time-series and lidar plots. Remote Sensing of Environment 216:697–714.</w:t>
      </w:r>
    </w:p>
    <w:p w14:paraId="1B81B6AF" w14:textId="77777777" w:rsidR="00C60D71" w:rsidRPr="00AA0A1E" w:rsidRDefault="00B16883">
      <w:pPr>
        <w:pStyle w:val="Bibliography"/>
        <w:rPr>
          <w:rFonts w:ascii="Times New Roman" w:hAnsi="Times New Roman" w:cs="Times New Roman"/>
        </w:rPr>
      </w:pPr>
      <w:bookmarkStart w:id="271" w:name="ref-matasciLargeareaMappingCanadian2018"/>
      <w:bookmarkEnd w:id="270"/>
      <w:proofErr w:type="spellStart"/>
      <w:r w:rsidRPr="00AA0A1E">
        <w:rPr>
          <w:rFonts w:ascii="Times New Roman" w:hAnsi="Times New Roman" w:cs="Times New Roman"/>
        </w:rPr>
        <w:t>Matasci</w:t>
      </w:r>
      <w:proofErr w:type="spellEnd"/>
      <w:r w:rsidRPr="00AA0A1E">
        <w:rPr>
          <w:rFonts w:ascii="Times New Roman" w:hAnsi="Times New Roman" w:cs="Times New Roman"/>
        </w:rPr>
        <w:t xml:space="preserve">, G.,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G. W. Hobart, and H. S. J. </w:t>
      </w:r>
      <w:proofErr w:type="spellStart"/>
      <w:r w:rsidRPr="00AA0A1E">
        <w:rPr>
          <w:rFonts w:ascii="Times New Roman" w:hAnsi="Times New Roman" w:cs="Times New Roman"/>
        </w:rPr>
        <w:t>Zald</w:t>
      </w:r>
      <w:proofErr w:type="spellEnd"/>
      <w:r w:rsidRPr="00AA0A1E">
        <w:rPr>
          <w:rFonts w:ascii="Times New Roman" w:hAnsi="Times New Roman" w:cs="Times New Roman"/>
        </w:rPr>
        <w:t>. 2018b. Large-area mapping of Canadian boreal forest cover, height, biomass and other structural attributes using Landsat composites and lidar plots. Remote Sensing of Environment 209:90–106.</w:t>
      </w:r>
    </w:p>
    <w:p w14:paraId="5A4A1431" w14:textId="77777777" w:rsidR="00C60D71" w:rsidRPr="00AA0A1E" w:rsidRDefault="00B16883">
      <w:pPr>
        <w:pStyle w:val="Bibliography"/>
        <w:rPr>
          <w:rFonts w:ascii="Times New Roman" w:hAnsi="Times New Roman" w:cs="Times New Roman"/>
        </w:rPr>
      </w:pPr>
      <w:bookmarkStart w:id="272" w:name="ref-maxwell2020"/>
      <w:bookmarkEnd w:id="271"/>
      <w:r w:rsidRPr="00AA0A1E">
        <w:rPr>
          <w:rFonts w:ascii="Times New Roman" w:hAnsi="Times New Roman" w:cs="Times New Roman"/>
        </w:rPr>
        <w:t xml:space="preserve">Maxwell, S. L., V. </w:t>
      </w:r>
      <w:proofErr w:type="spellStart"/>
      <w:r w:rsidRPr="00AA0A1E">
        <w:rPr>
          <w:rFonts w:ascii="Times New Roman" w:hAnsi="Times New Roman" w:cs="Times New Roman"/>
        </w:rPr>
        <w:t>Cazalis</w:t>
      </w:r>
      <w:proofErr w:type="spellEnd"/>
      <w:r w:rsidRPr="00AA0A1E">
        <w:rPr>
          <w:rFonts w:ascii="Times New Roman" w:hAnsi="Times New Roman" w:cs="Times New Roman"/>
        </w:rPr>
        <w:t xml:space="preserve">, N. Dudley, M. Hoffmann, A. S. L. Rodrigues, S. </w:t>
      </w:r>
      <w:proofErr w:type="spellStart"/>
      <w:r w:rsidRPr="00AA0A1E">
        <w:rPr>
          <w:rFonts w:ascii="Times New Roman" w:hAnsi="Times New Roman" w:cs="Times New Roman"/>
        </w:rPr>
        <w:t>Stolton</w:t>
      </w:r>
      <w:proofErr w:type="spellEnd"/>
      <w:r w:rsidRPr="00AA0A1E">
        <w:rPr>
          <w:rFonts w:ascii="Times New Roman" w:hAnsi="Times New Roman" w:cs="Times New Roman"/>
        </w:rPr>
        <w:t xml:space="preserve">, P. Visconti, S. Woodley, N. Kingston, E. Lewis, M. Maron, B. B. N. </w:t>
      </w:r>
      <w:proofErr w:type="spellStart"/>
      <w:r w:rsidRPr="00AA0A1E">
        <w:rPr>
          <w:rFonts w:ascii="Times New Roman" w:hAnsi="Times New Roman" w:cs="Times New Roman"/>
        </w:rPr>
        <w:t>Strassburg</w:t>
      </w:r>
      <w:proofErr w:type="spellEnd"/>
      <w:r w:rsidRPr="00AA0A1E">
        <w:rPr>
          <w:rFonts w:ascii="Times New Roman" w:hAnsi="Times New Roman" w:cs="Times New Roman"/>
        </w:rPr>
        <w:t>, A. Wenger, H. D. Jonas, O. Venter, and J. E. M. Watson. 2020. Area-based conservation in the twenty-first century. Nature 586:217–227.</w:t>
      </w:r>
    </w:p>
    <w:p w14:paraId="66F5739D" w14:textId="77777777" w:rsidR="00C60D71" w:rsidRPr="00AA0A1E" w:rsidRDefault="00B16883">
      <w:pPr>
        <w:pStyle w:val="Bibliography"/>
        <w:rPr>
          <w:rFonts w:ascii="Times New Roman" w:hAnsi="Times New Roman" w:cs="Times New Roman"/>
        </w:rPr>
      </w:pPr>
      <w:bookmarkStart w:id="273" w:name="ref-mcdermid2005"/>
      <w:bookmarkEnd w:id="272"/>
      <w:r w:rsidRPr="00AA0A1E">
        <w:rPr>
          <w:rFonts w:ascii="Times New Roman" w:hAnsi="Times New Roman" w:cs="Times New Roman"/>
        </w:rPr>
        <w:t>McDermid, G. J., S. E. Franklin, and E. F. LeDrew. 2005. Remote sensing for large-area habitat mapping. Progress in Physical Geography: Earth and Environment 29:449–474.</w:t>
      </w:r>
    </w:p>
    <w:p w14:paraId="716149BD" w14:textId="77777777" w:rsidR="00C60D71" w:rsidRPr="00AA0A1E" w:rsidRDefault="00B16883">
      <w:pPr>
        <w:pStyle w:val="Bibliography"/>
        <w:rPr>
          <w:rFonts w:ascii="Times New Roman" w:hAnsi="Times New Roman" w:cs="Times New Roman"/>
        </w:rPr>
      </w:pPr>
      <w:bookmarkStart w:id="274" w:name="X911cae6762822f7c7379e0e7fd201dd6b9722b2"/>
      <w:bookmarkEnd w:id="273"/>
      <w:proofErr w:type="spellStart"/>
      <w:r w:rsidRPr="00AA0A1E">
        <w:rPr>
          <w:rFonts w:ascii="Times New Roman" w:hAnsi="Times New Roman" w:cs="Times New Roman"/>
        </w:rPr>
        <w:t>Meidinger</w:t>
      </w:r>
      <w:proofErr w:type="spellEnd"/>
      <w:r w:rsidRPr="00AA0A1E">
        <w:rPr>
          <w:rFonts w:ascii="Times New Roman" w:hAnsi="Times New Roman" w:cs="Times New Roman"/>
        </w:rPr>
        <w:t xml:space="preserve">, D. V., and J. </w:t>
      </w:r>
      <w:proofErr w:type="spellStart"/>
      <w:r w:rsidRPr="00AA0A1E">
        <w:rPr>
          <w:rFonts w:ascii="Times New Roman" w:hAnsi="Times New Roman" w:cs="Times New Roman"/>
        </w:rPr>
        <w:t>Pojar</w:t>
      </w:r>
      <w:proofErr w:type="spellEnd"/>
      <w:r w:rsidRPr="00AA0A1E">
        <w:rPr>
          <w:rFonts w:ascii="Times New Roman" w:hAnsi="Times New Roman" w:cs="Times New Roman"/>
        </w:rPr>
        <w:t>, editors. 1991. Ecosystems of British Columbia. Research Branch, Ministry of Forests, Victoria, B.C.</w:t>
      </w:r>
    </w:p>
    <w:p w14:paraId="3C56D398" w14:textId="77777777" w:rsidR="00C60D71" w:rsidRPr="00AA0A1E" w:rsidRDefault="00B16883">
      <w:pPr>
        <w:pStyle w:val="Bibliography"/>
        <w:rPr>
          <w:rFonts w:ascii="Times New Roman" w:hAnsi="Times New Roman" w:cs="Times New Roman"/>
        </w:rPr>
      </w:pPr>
      <w:bookmarkStart w:id="275" w:name="ref-myneni2001"/>
      <w:bookmarkEnd w:id="274"/>
      <w:r w:rsidRPr="00AA0A1E">
        <w:rPr>
          <w:rFonts w:ascii="Times New Roman" w:hAnsi="Times New Roman" w:cs="Times New Roman"/>
        </w:rPr>
        <w:lastRenderedPageBreak/>
        <w:t xml:space="preserve">Myneni, R. B., J. Dong, C. J. Tucker, R. K. Kaufmann, P. E. Kauppi, J. </w:t>
      </w:r>
      <w:proofErr w:type="spellStart"/>
      <w:r w:rsidRPr="00AA0A1E">
        <w:rPr>
          <w:rFonts w:ascii="Times New Roman" w:hAnsi="Times New Roman" w:cs="Times New Roman"/>
        </w:rPr>
        <w:t>Liski</w:t>
      </w:r>
      <w:proofErr w:type="spellEnd"/>
      <w:r w:rsidRPr="00AA0A1E">
        <w:rPr>
          <w:rFonts w:ascii="Times New Roman" w:hAnsi="Times New Roman" w:cs="Times New Roman"/>
        </w:rPr>
        <w:t xml:space="preserve">, L. Zhou, V. </w:t>
      </w:r>
      <w:proofErr w:type="spellStart"/>
      <w:r w:rsidRPr="00AA0A1E">
        <w:rPr>
          <w:rFonts w:ascii="Times New Roman" w:hAnsi="Times New Roman" w:cs="Times New Roman"/>
        </w:rPr>
        <w:t>Alexeyev</w:t>
      </w:r>
      <w:proofErr w:type="spellEnd"/>
      <w:r w:rsidRPr="00AA0A1E">
        <w:rPr>
          <w:rFonts w:ascii="Times New Roman" w:hAnsi="Times New Roman" w:cs="Times New Roman"/>
        </w:rPr>
        <w:t>, and M. K. Hughes. 2001. A large carbon sink in the woody biomass of northern forests. Proceedings of the National Academy of Sciences of the United States of America 98:14784–14789.</w:t>
      </w:r>
    </w:p>
    <w:p w14:paraId="6A00327A" w14:textId="77777777" w:rsidR="00C60D71" w:rsidRPr="00AA0A1E" w:rsidRDefault="00B16883">
      <w:pPr>
        <w:pStyle w:val="Bibliography"/>
        <w:rPr>
          <w:rFonts w:ascii="Times New Roman" w:hAnsi="Times New Roman" w:cs="Times New Roman"/>
        </w:rPr>
      </w:pPr>
      <w:bookmarkStart w:id="276" w:name="ref-nagendra2001"/>
      <w:bookmarkEnd w:id="275"/>
      <w:r w:rsidRPr="00AA0A1E">
        <w:rPr>
          <w:rFonts w:ascii="Times New Roman" w:hAnsi="Times New Roman" w:cs="Times New Roman"/>
        </w:rPr>
        <w:t>Nagendra, H. 2001. Using remote sensing to assess biodiversity. International Journal of Remote Sensing 22:2377–2400.</w:t>
      </w:r>
    </w:p>
    <w:p w14:paraId="249D5E5E" w14:textId="77777777" w:rsidR="00C60D71" w:rsidRPr="00AA0A1E" w:rsidRDefault="00B16883">
      <w:pPr>
        <w:pStyle w:val="Bibliography"/>
        <w:rPr>
          <w:rFonts w:ascii="Times New Roman" w:hAnsi="Times New Roman" w:cs="Times New Roman"/>
        </w:rPr>
      </w:pPr>
      <w:bookmarkStart w:id="277" w:name="ref-nagendraParksWorkImpact2008"/>
      <w:bookmarkEnd w:id="276"/>
      <w:r w:rsidRPr="00AA0A1E">
        <w:rPr>
          <w:rFonts w:ascii="Times New Roman" w:hAnsi="Times New Roman" w:cs="Times New Roman"/>
        </w:rPr>
        <w:t xml:space="preserve">Nagendra, H. 2008. Do parks work? Impact of protected areas on land cover clearing. </w:t>
      </w:r>
      <w:proofErr w:type="spellStart"/>
      <w:r w:rsidRPr="00AA0A1E">
        <w:rPr>
          <w:rFonts w:ascii="Times New Roman" w:hAnsi="Times New Roman" w:cs="Times New Roman"/>
        </w:rPr>
        <w:t>Ambio</w:t>
      </w:r>
      <w:proofErr w:type="spellEnd"/>
      <w:r w:rsidRPr="00AA0A1E">
        <w:rPr>
          <w:rFonts w:ascii="Times New Roman" w:hAnsi="Times New Roman" w:cs="Times New Roman"/>
        </w:rPr>
        <w:t xml:space="preserve"> 37:330–337.</w:t>
      </w:r>
    </w:p>
    <w:p w14:paraId="443A1324" w14:textId="77777777" w:rsidR="00C60D71" w:rsidRPr="00AA0A1E" w:rsidRDefault="00B16883">
      <w:pPr>
        <w:pStyle w:val="Bibliography"/>
        <w:rPr>
          <w:rFonts w:ascii="Times New Roman" w:hAnsi="Times New Roman" w:cs="Times New Roman"/>
        </w:rPr>
      </w:pPr>
      <w:bookmarkStart w:id="278" w:name="X1b139e267fcbb073a535eb5fcb9f166dbcfd537"/>
      <w:bookmarkEnd w:id="277"/>
      <w:r w:rsidRPr="00AA0A1E">
        <w:rPr>
          <w:rFonts w:ascii="Times New Roman" w:hAnsi="Times New Roman" w:cs="Times New Roman"/>
        </w:rPr>
        <w:t xml:space="preserve">Nagendra, H., R. Lucas, J. P. </w:t>
      </w:r>
      <w:proofErr w:type="spellStart"/>
      <w:r w:rsidRPr="00AA0A1E">
        <w:rPr>
          <w:rFonts w:ascii="Times New Roman" w:hAnsi="Times New Roman" w:cs="Times New Roman"/>
        </w:rPr>
        <w:t>Honrado</w:t>
      </w:r>
      <w:proofErr w:type="spellEnd"/>
      <w:r w:rsidRPr="00AA0A1E">
        <w:rPr>
          <w:rFonts w:ascii="Times New Roman" w:hAnsi="Times New Roman" w:cs="Times New Roman"/>
        </w:rPr>
        <w:t xml:space="preserve">, R. H. G. </w:t>
      </w:r>
      <w:proofErr w:type="spellStart"/>
      <w:r w:rsidRPr="00AA0A1E">
        <w:rPr>
          <w:rFonts w:ascii="Times New Roman" w:hAnsi="Times New Roman" w:cs="Times New Roman"/>
        </w:rPr>
        <w:t>Jongman</w:t>
      </w:r>
      <w:proofErr w:type="spellEnd"/>
      <w:r w:rsidRPr="00AA0A1E">
        <w:rPr>
          <w:rFonts w:ascii="Times New Roman" w:hAnsi="Times New Roman" w:cs="Times New Roman"/>
        </w:rPr>
        <w:t xml:space="preserve">, C. Tarantino, M. Adamo, and P. </w:t>
      </w:r>
      <w:proofErr w:type="spellStart"/>
      <w:r w:rsidRPr="00AA0A1E">
        <w:rPr>
          <w:rFonts w:ascii="Times New Roman" w:hAnsi="Times New Roman" w:cs="Times New Roman"/>
        </w:rPr>
        <w:t>Mairota</w:t>
      </w:r>
      <w:proofErr w:type="spellEnd"/>
      <w:r w:rsidRPr="00AA0A1E">
        <w:rPr>
          <w:rFonts w:ascii="Times New Roman" w:hAnsi="Times New Roman" w:cs="Times New Roman"/>
        </w:rPr>
        <w:t>. 2013. Remote sensing for conservation monitoring: Assessing protected areas, habitat extent, habitat condition, species diversity, and threats. Ecological Indicators 33:45–59.</w:t>
      </w:r>
    </w:p>
    <w:p w14:paraId="02FD2180" w14:textId="77777777" w:rsidR="00C60D71" w:rsidRPr="00AA0A1E" w:rsidRDefault="00B16883">
      <w:pPr>
        <w:pStyle w:val="Bibliography"/>
        <w:rPr>
          <w:rFonts w:ascii="Times New Roman" w:hAnsi="Times New Roman" w:cs="Times New Roman"/>
        </w:rPr>
      </w:pPr>
      <w:bookmarkStart w:id="279" w:name="ref-nagendra2010"/>
      <w:bookmarkEnd w:id="278"/>
      <w:r w:rsidRPr="00AA0A1E">
        <w:rPr>
          <w:rFonts w:ascii="Times New Roman" w:hAnsi="Times New Roman" w:cs="Times New Roman"/>
        </w:rPr>
        <w:t xml:space="preserve">Nagendra, H., D. </w:t>
      </w:r>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Ghate</w:t>
      </w:r>
      <w:proofErr w:type="spellEnd"/>
      <w:r w:rsidRPr="00AA0A1E">
        <w:rPr>
          <w:rFonts w:ascii="Times New Roman" w:hAnsi="Times New Roman" w:cs="Times New Roman"/>
        </w:rPr>
        <w:t xml:space="preserve">, B. Sharma, and S. </w:t>
      </w:r>
      <w:proofErr w:type="spellStart"/>
      <w:r w:rsidRPr="00AA0A1E">
        <w:rPr>
          <w:rFonts w:ascii="Times New Roman" w:hAnsi="Times New Roman" w:cs="Times New Roman"/>
        </w:rPr>
        <w:t>Pareeth</w:t>
      </w:r>
      <w:proofErr w:type="spellEnd"/>
      <w:r w:rsidRPr="00AA0A1E">
        <w:rPr>
          <w:rFonts w:ascii="Times New Roman" w:hAnsi="Times New Roman" w:cs="Times New Roman"/>
        </w:rPr>
        <w:t xml:space="preserve">. 2010. Assessing Plant Diversity in a Dry Tropical Forest: Comparing the Utility of Landsat and </w:t>
      </w:r>
      <w:proofErr w:type="spellStart"/>
      <w:r w:rsidRPr="00AA0A1E">
        <w:rPr>
          <w:rFonts w:ascii="Times New Roman" w:hAnsi="Times New Roman" w:cs="Times New Roman"/>
        </w:rPr>
        <w:t>Ikonos</w:t>
      </w:r>
      <w:proofErr w:type="spellEnd"/>
      <w:r w:rsidRPr="00AA0A1E">
        <w:rPr>
          <w:rFonts w:ascii="Times New Roman" w:hAnsi="Times New Roman" w:cs="Times New Roman"/>
        </w:rPr>
        <w:t xml:space="preserve"> Satellite Images. Remote Sensing 2:478–496.</w:t>
      </w:r>
    </w:p>
    <w:p w14:paraId="43FAE1AC" w14:textId="77777777" w:rsidR="00C60D71" w:rsidRPr="00AA0A1E" w:rsidRDefault="00B16883">
      <w:pPr>
        <w:pStyle w:val="Bibliography"/>
        <w:rPr>
          <w:rFonts w:ascii="Times New Roman" w:hAnsi="Times New Roman" w:cs="Times New Roman"/>
        </w:rPr>
      </w:pPr>
      <w:bookmarkStart w:id="280" w:name="ref-neuenschwander2020"/>
      <w:bookmarkEnd w:id="279"/>
      <w:r w:rsidRPr="00AA0A1E">
        <w:rPr>
          <w:rFonts w:ascii="Times New Roman" w:hAnsi="Times New Roman" w:cs="Times New Roman"/>
        </w:rPr>
        <w:t>Neuenschwander, A., E. Guenther, J. C. White, L. Duncanson, and P. Montesano. 2020. Validation of ICESat-2 terrain and canopy heights in boreal forests. Remote Sensing of Environment 251:112110.</w:t>
      </w:r>
    </w:p>
    <w:p w14:paraId="0AB069D8" w14:textId="77777777" w:rsidR="00C60D71" w:rsidRPr="00AA0A1E" w:rsidRDefault="00B16883">
      <w:pPr>
        <w:pStyle w:val="Bibliography"/>
        <w:rPr>
          <w:rFonts w:ascii="Times New Roman" w:hAnsi="Times New Roman" w:cs="Times New Roman"/>
        </w:rPr>
      </w:pPr>
      <w:bookmarkStart w:id="281" w:name="ref-noss1999"/>
      <w:bookmarkEnd w:id="280"/>
      <w:proofErr w:type="spellStart"/>
      <w:r w:rsidRPr="00AA0A1E">
        <w:rPr>
          <w:rFonts w:ascii="Times New Roman" w:hAnsi="Times New Roman" w:cs="Times New Roman"/>
        </w:rPr>
        <w:t>Noss</w:t>
      </w:r>
      <w:proofErr w:type="spellEnd"/>
      <w:r w:rsidRPr="00AA0A1E">
        <w:rPr>
          <w:rFonts w:ascii="Times New Roman" w:hAnsi="Times New Roman" w:cs="Times New Roman"/>
        </w:rPr>
        <w:t>, R. F. 1999. Assessing and monitoring forest biodiversity: A suggested framework and indicators. Forest Ecology and Management 115:135–146.</w:t>
      </w:r>
    </w:p>
    <w:p w14:paraId="2CD92C3B" w14:textId="77777777" w:rsidR="00C60D71" w:rsidRPr="00AA0A1E" w:rsidRDefault="00B16883">
      <w:pPr>
        <w:pStyle w:val="Bibliography"/>
        <w:rPr>
          <w:rFonts w:ascii="Times New Roman" w:hAnsi="Times New Roman" w:cs="Times New Roman"/>
        </w:rPr>
      </w:pPr>
      <w:bookmarkStart w:id="282" w:name="ref-olthofUsingSatelliteRemote2006"/>
      <w:bookmarkEnd w:id="281"/>
      <w:r w:rsidRPr="00AA0A1E">
        <w:rPr>
          <w:rFonts w:ascii="Times New Roman" w:hAnsi="Times New Roman" w:cs="Times New Roman"/>
        </w:rPr>
        <w:t xml:space="preserve">Olthof, I., D. </w:t>
      </w:r>
      <w:proofErr w:type="spellStart"/>
      <w:r w:rsidRPr="00AA0A1E">
        <w:rPr>
          <w:rFonts w:ascii="Times New Roman" w:hAnsi="Times New Roman" w:cs="Times New Roman"/>
        </w:rPr>
        <w:t>Pouliot</w:t>
      </w:r>
      <w:proofErr w:type="spellEnd"/>
      <w:r w:rsidRPr="00AA0A1E">
        <w:rPr>
          <w:rFonts w:ascii="Times New Roman" w:hAnsi="Times New Roman" w:cs="Times New Roman"/>
        </w:rPr>
        <w:t xml:space="preserve">, R. Fraser, A. Clouston, S. Wang, W. Chen, J. Orazietti, J. </w:t>
      </w:r>
      <w:proofErr w:type="spellStart"/>
      <w:r w:rsidRPr="00AA0A1E">
        <w:rPr>
          <w:rFonts w:ascii="Times New Roman" w:hAnsi="Times New Roman" w:cs="Times New Roman"/>
        </w:rPr>
        <w:t>Poitevin</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Mclennan</w:t>
      </w:r>
      <w:proofErr w:type="spellEnd"/>
      <w:r w:rsidRPr="00AA0A1E">
        <w:rPr>
          <w:rFonts w:ascii="Times New Roman" w:hAnsi="Times New Roman" w:cs="Times New Roman"/>
        </w:rPr>
        <w:t>, J. Kerr, and M. Sawada. 2006. Using Satellite Remote Sensing to Assess and Monitor Ecosystem Integrity and Climate Change in Canadas National Parks. 2006 IEEE International Symposium on Geoscience and Remote Sensing. IEEE.</w:t>
      </w:r>
    </w:p>
    <w:p w14:paraId="2282A615" w14:textId="77777777" w:rsidR="00C60D71" w:rsidRPr="00AA0A1E" w:rsidRDefault="00B16883">
      <w:pPr>
        <w:pStyle w:val="Bibliography"/>
        <w:rPr>
          <w:rFonts w:ascii="Times New Roman" w:hAnsi="Times New Roman" w:cs="Times New Roman"/>
        </w:rPr>
      </w:pPr>
      <w:bookmarkStart w:id="283" w:name="ref-paillet2010"/>
      <w:bookmarkEnd w:id="282"/>
      <w:proofErr w:type="spellStart"/>
      <w:r w:rsidRPr="00AA0A1E">
        <w:rPr>
          <w:rFonts w:ascii="Times New Roman" w:hAnsi="Times New Roman" w:cs="Times New Roman"/>
        </w:rPr>
        <w:lastRenderedPageBreak/>
        <w:t>Paillet</w:t>
      </w:r>
      <w:proofErr w:type="spellEnd"/>
      <w:r w:rsidRPr="00AA0A1E">
        <w:rPr>
          <w:rFonts w:ascii="Times New Roman" w:hAnsi="Times New Roman" w:cs="Times New Roman"/>
        </w:rPr>
        <w:t xml:space="preserve">, Y., L. </w:t>
      </w:r>
      <w:proofErr w:type="spellStart"/>
      <w:r w:rsidRPr="00AA0A1E">
        <w:rPr>
          <w:rFonts w:ascii="Times New Roman" w:hAnsi="Times New Roman" w:cs="Times New Roman"/>
        </w:rPr>
        <w:t>Berges</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Hjalten</w:t>
      </w:r>
      <w:proofErr w:type="spellEnd"/>
      <w:r w:rsidRPr="00AA0A1E">
        <w:rPr>
          <w:rFonts w:ascii="Times New Roman" w:hAnsi="Times New Roman" w:cs="Times New Roman"/>
        </w:rPr>
        <w:t>, P. Odor, C. Avon, M. Bernhardt-</w:t>
      </w:r>
      <w:proofErr w:type="spellStart"/>
      <w:r w:rsidRPr="00AA0A1E">
        <w:rPr>
          <w:rFonts w:ascii="Times New Roman" w:hAnsi="Times New Roman" w:cs="Times New Roman"/>
        </w:rPr>
        <w:t>Roemermann</w:t>
      </w:r>
      <w:proofErr w:type="spellEnd"/>
      <w:r w:rsidRPr="00AA0A1E">
        <w:rPr>
          <w:rFonts w:ascii="Times New Roman" w:hAnsi="Times New Roman" w:cs="Times New Roman"/>
        </w:rPr>
        <w:t xml:space="preserve">, R.-J. </w:t>
      </w:r>
      <w:proofErr w:type="spellStart"/>
      <w:r w:rsidRPr="00AA0A1E">
        <w:rPr>
          <w:rFonts w:ascii="Times New Roman" w:hAnsi="Times New Roman" w:cs="Times New Roman"/>
        </w:rPr>
        <w:t>Bijlsma</w:t>
      </w:r>
      <w:proofErr w:type="spellEnd"/>
      <w:r w:rsidRPr="00AA0A1E">
        <w:rPr>
          <w:rFonts w:ascii="Times New Roman" w:hAnsi="Times New Roman" w:cs="Times New Roman"/>
        </w:rPr>
        <w:t xml:space="preserve">, L. De </w:t>
      </w:r>
      <w:proofErr w:type="spellStart"/>
      <w:r w:rsidRPr="00AA0A1E">
        <w:rPr>
          <w:rFonts w:ascii="Times New Roman" w:hAnsi="Times New Roman" w:cs="Times New Roman"/>
        </w:rPr>
        <w:t>Bruyn</w:t>
      </w:r>
      <w:proofErr w:type="spellEnd"/>
      <w:r w:rsidRPr="00AA0A1E">
        <w:rPr>
          <w:rFonts w:ascii="Times New Roman" w:hAnsi="Times New Roman" w:cs="Times New Roman"/>
        </w:rPr>
        <w:t xml:space="preserve">, M. Fuhr, U. Grandin, R. </w:t>
      </w:r>
      <w:proofErr w:type="spellStart"/>
      <w:r w:rsidRPr="00AA0A1E">
        <w:rPr>
          <w:rFonts w:ascii="Times New Roman" w:hAnsi="Times New Roman" w:cs="Times New Roman"/>
        </w:rPr>
        <w:t>Kanka</w:t>
      </w:r>
      <w:proofErr w:type="spellEnd"/>
      <w:r w:rsidRPr="00AA0A1E">
        <w:rPr>
          <w:rFonts w:ascii="Times New Roman" w:hAnsi="Times New Roman" w:cs="Times New Roman"/>
        </w:rPr>
        <w:t xml:space="preserve">, L. Lundin, S. </w:t>
      </w:r>
      <w:proofErr w:type="spellStart"/>
      <w:r w:rsidRPr="00AA0A1E">
        <w:rPr>
          <w:rFonts w:ascii="Times New Roman" w:hAnsi="Times New Roman" w:cs="Times New Roman"/>
        </w:rPr>
        <w:t>Luque</w:t>
      </w:r>
      <w:proofErr w:type="spellEnd"/>
      <w:r w:rsidRPr="00AA0A1E">
        <w:rPr>
          <w:rFonts w:ascii="Times New Roman" w:hAnsi="Times New Roman" w:cs="Times New Roman"/>
        </w:rPr>
        <w:t xml:space="preserve">, T. </w:t>
      </w:r>
      <w:proofErr w:type="spellStart"/>
      <w:r w:rsidRPr="00AA0A1E">
        <w:rPr>
          <w:rFonts w:ascii="Times New Roman" w:hAnsi="Times New Roman" w:cs="Times New Roman"/>
        </w:rPr>
        <w:t>Magura</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Matesanz</w:t>
      </w:r>
      <w:proofErr w:type="spellEnd"/>
      <w:r w:rsidRPr="00AA0A1E">
        <w:rPr>
          <w:rFonts w:ascii="Times New Roman" w:hAnsi="Times New Roman" w:cs="Times New Roman"/>
        </w:rPr>
        <w:t xml:space="preserve">, I. </w:t>
      </w:r>
      <w:proofErr w:type="spellStart"/>
      <w:r w:rsidRPr="00AA0A1E">
        <w:rPr>
          <w:rFonts w:ascii="Times New Roman" w:hAnsi="Times New Roman" w:cs="Times New Roman"/>
        </w:rPr>
        <w:t>Meszaros</w:t>
      </w:r>
      <w:proofErr w:type="spellEnd"/>
      <w:r w:rsidRPr="00AA0A1E">
        <w:rPr>
          <w:rFonts w:ascii="Times New Roman" w:hAnsi="Times New Roman" w:cs="Times New Roman"/>
        </w:rPr>
        <w:t xml:space="preserve">, M.-. Teresa </w:t>
      </w:r>
      <w:proofErr w:type="spellStart"/>
      <w:r w:rsidRPr="00AA0A1E">
        <w:rPr>
          <w:rFonts w:ascii="Times New Roman" w:hAnsi="Times New Roman" w:cs="Times New Roman"/>
        </w:rPr>
        <w:t>Sebastia</w:t>
      </w:r>
      <w:proofErr w:type="spellEnd"/>
      <w:r w:rsidRPr="00AA0A1E">
        <w:rPr>
          <w:rFonts w:ascii="Times New Roman" w:hAnsi="Times New Roman" w:cs="Times New Roman"/>
        </w:rPr>
        <w:t xml:space="preserve">, W. Schmidt, T. </w:t>
      </w:r>
      <w:proofErr w:type="spellStart"/>
      <w:r w:rsidRPr="00AA0A1E">
        <w:rPr>
          <w:rFonts w:ascii="Times New Roman" w:hAnsi="Times New Roman" w:cs="Times New Roman"/>
        </w:rPr>
        <w:t>Standovar</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Tothmeresz</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Uotila</w:t>
      </w:r>
      <w:proofErr w:type="spellEnd"/>
      <w:r w:rsidRPr="00AA0A1E">
        <w:rPr>
          <w:rFonts w:ascii="Times New Roman" w:hAnsi="Times New Roman" w:cs="Times New Roman"/>
        </w:rPr>
        <w:t xml:space="preserve">, F. Valladares, K. </w:t>
      </w:r>
      <w:proofErr w:type="spellStart"/>
      <w:r w:rsidRPr="00AA0A1E">
        <w:rPr>
          <w:rFonts w:ascii="Times New Roman" w:hAnsi="Times New Roman" w:cs="Times New Roman"/>
        </w:rPr>
        <w:t>Vellak</w:t>
      </w:r>
      <w:proofErr w:type="spellEnd"/>
      <w:r w:rsidRPr="00AA0A1E">
        <w:rPr>
          <w:rFonts w:ascii="Times New Roman" w:hAnsi="Times New Roman" w:cs="Times New Roman"/>
        </w:rPr>
        <w:t xml:space="preserve">, and R. Virtanen. 2010. Biodiversity differences between managed and unmanaged forests: Meta-analysis of species richness in </w:t>
      </w:r>
      <w:proofErr w:type="spellStart"/>
      <w:r w:rsidRPr="00AA0A1E">
        <w:rPr>
          <w:rFonts w:ascii="Times New Roman" w:hAnsi="Times New Roman" w:cs="Times New Roman"/>
        </w:rPr>
        <w:t>europe</w:t>
      </w:r>
      <w:proofErr w:type="spellEnd"/>
      <w:r w:rsidRPr="00AA0A1E">
        <w:rPr>
          <w:rFonts w:ascii="Times New Roman" w:hAnsi="Times New Roman" w:cs="Times New Roman"/>
        </w:rPr>
        <w:t>. Conservation Biology 24:101–112.</w:t>
      </w:r>
    </w:p>
    <w:p w14:paraId="092A3485" w14:textId="77777777" w:rsidR="00C60D71" w:rsidRPr="00AA0A1E" w:rsidRDefault="00B16883">
      <w:pPr>
        <w:pStyle w:val="Bibliography"/>
        <w:rPr>
          <w:rFonts w:ascii="Times New Roman" w:hAnsi="Times New Roman" w:cs="Times New Roman"/>
        </w:rPr>
      </w:pPr>
      <w:bookmarkStart w:id="284" w:name="ref-parkscanadaEcologicalIntegrity2019"/>
      <w:bookmarkEnd w:id="283"/>
      <w:r w:rsidRPr="00AA0A1E">
        <w:rPr>
          <w:rFonts w:ascii="Times New Roman" w:hAnsi="Times New Roman" w:cs="Times New Roman"/>
        </w:rPr>
        <w:t>Parks Canada. 2019. Ecological Integrity. https://www.pc.gc.ca/en/nature/science/conservation/ie-ei.</w:t>
      </w:r>
    </w:p>
    <w:p w14:paraId="332D9155" w14:textId="77777777" w:rsidR="00C60D71" w:rsidRPr="00AA0A1E" w:rsidRDefault="00B16883">
      <w:pPr>
        <w:pStyle w:val="Bibliography"/>
        <w:rPr>
          <w:rFonts w:ascii="Times New Roman" w:hAnsi="Times New Roman" w:cs="Times New Roman"/>
        </w:rPr>
      </w:pPr>
      <w:bookmarkStart w:id="285" w:name="ref-parmenterLandUseLand2003"/>
      <w:bookmarkEnd w:id="284"/>
      <w:r w:rsidRPr="00AA0A1E">
        <w:rPr>
          <w:rFonts w:ascii="Times New Roman" w:hAnsi="Times New Roman" w:cs="Times New Roman"/>
        </w:rPr>
        <w:t xml:space="preserve">Parmenter, A. W., A. Hansen, R. E. Kennedy, W. Cohen, U. </w:t>
      </w:r>
      <w:proofErr w:type="spellStart"/>
      <w:r w:rsidRPr="00AA0A1E">
        <w:rPr>
          <w:rFonts w:ascii="Times New Roman" w:hAnsi="Times New Roman" w:cs="Times New Roman"/>
        </w:rPr>
        <w:t>Langner</w:t>
      </w:r>
      <w:proofErr w:type="spellEnd"/>
      <w:r w:rsidRPr="00AA0A1E">
        <w:rPr>
          <w:rFonts w:ascii="Times New Roman" w:hAnsi="Times New Roman" w:cs="Times New Roman"/>
        </w:rPr>
        <w:t>, R. Lawrence, B. Maxwell, A. Gallant, and R. Aspinall. 2003. Land use and land cover change in the Greater Yellowstone Ecosystem: 1975. Ecological Applications 13:687–703.</w:t>
      </w:r>
    </w:p>
    <w:p w14:paraId="762D3A80" w14:textId="77777777" w:rsidR="00C60D71" w:rsidRPr="00AA0A1E" w:rsidRDefault="00B16883">
      <w:pPr>
        <w:pStyle w:val="Bibliography"/>
        <w:rPr>
          <w:rFonts w:ascii="Times New Roman" w:hAnsi="Times New Roman" w:cs="Times New Roman"/>
        </w:rPr>
      </w:pPr>
      <w:bookmarkStart w:id="286" w:name="ref-parrishAreWeConserving2003"/>
      <w:bookmarkEnd w:id="285"/>
      <w:r w:rsidRPr="00AA0A1E">
        <w:rPr>
          <w:rFonts w:ascii="Times New Roman" w:hAnsi="Times New Roman" w:cs="Times New Roman"/>
        </w:rPr>
        <w:t xml:space="preserve">Parrish, J. D., D. P. Braun, and R. S. </w:t>
      </w:r>
      <w:proofErr w:type="spellStart"/>
      <w:r w:rsidRPr="00AA0A1E">
        <w:rPr>
          <w:rFonts w:ascii="Times New Roman" w:hAnsi="Times New Roman" w:cs="Times New Roman"/>
        </w:rPr>
        <w:t>Unnasch</w:t>
      </w:r>
      <w:proofErr w:type="spellEnd"/>
      <w:r w:rsidRPr="00AA0A1E">
        <w:rPr>
          <w:rFonts w:ascii="Times New Roman" w:hAnsi="Times New Roman" w:cs="Times New Roman"/>
        </w:rPr>
        <w:t xml:space="preserve">. 2003. Are We Conserving What We Say We Are? Measuring Ecological Integrity within Protected Areas.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53:851.</w:t>
      </w:r>
    </w:p>
    <w:p w14:paraId="402A2B6C" w14:textId="77777777" w:rsidR="00C60D71" w:rsidRPr="00AA0A1E" w:rsidRDefault="00B16883">
      <w:pPr>
        <w:pStyle w:val="Bibliography"/>
        <w:rPr>
          <w:rFonts w:ascii="Times New Roman" w:hAnsi="Times New Roman" w:cs="Times New Roman"/>
        </w:rPr>
      </w:pPr>
      <w:bookmarkStart w:id="287" w:name="ref-pereira2013"/>
      <w:bookmarkEnd w:id="286"/>
      <w:r w:rsidRPr="00AA0A1E">
        <w:rPr>
          <w:rFonts w:ascii="Times New Roman" w:hAnsi="Times New Roman" w:cs="Times New Roman"/>
        </w:rPr>
        <w:t xml:space="preserve">Pereira, H. M., S. Ferrier, M. Walters, G. N. Geller, R. H. G. </w:t>
      </w:r>
      <w:proofErr w:type="spellStart"/>
      <w:r w:rsidRPr="00AA0A1E">
        <w:rPr>
          <w:rFonts w:ascii="Times New Roman" w:hAnsi="Times New Roman" w:cs="Times New Roman"/>
        </w:rPr>
        <w:t>Jongman</w:t>
      </w:r>
      <w:proofErr w:type="spellEnd"/>
      <w:r w:rsidRPr="00AA0A1E">
        <w:rPr>
          <w:rFonts w:ascii="Times New Roman" w:hAnsi="Times New Roman" w:cs="Times New Roman"/>
        </w:rPr>
        <w:t xml:space="preserve">, R. J. Scholes, M. W. </w:t>
      </w:r>
      <w:proofErr w:type="spellStart"/>
      <w:r w:rsidRPr="00AA0A1E">
        <w:rPr>
          <w:rFonts w:ascii="Times New Roman" w:hAnsi="Times New Roman" w:cs="Times New Roman"/>
        </w:rPr>
        <w:t>Bruford</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Brummitt</w:t>
      </w:r>
      <w:proofErr w:type="spellEnd"/>
      <w:r w:rsidRPr="00AA0A1E">
        <w:rPr>
          <w:rFonts w:ascii="Times New Roman" w:hAnsi="Times New Roman" w:cs="Times New Roman"/>
        </w:rPr>
        <w:t xml:space="preserve">, S. H. M. Butchart, A. C. Cardoso, N. C. Coops, E. </w:t>
      </w:r>
      <w:proofErr w:type="spellStart"/>
      <w:r w:rsidRPr="00AA0A1E">
        <w:rPr>
          <w:rFonts w:ascii="Times New Roman" w:hAnsi="Times New Roman" w:cs="Times New Roman"/>
        </w:rPr>
        <w:t>Dulloo</w:t>
      </w:r>
      <w:proofErr w:type="spellEnd"/>
      <w:r w:rsidRPr="00AA0A1E">
        <w:rPr>
          <w:rFonts w:ascii="Times New Roman" w:hAnsi="Times New Roman" w:cs="Times New Roman"/>
        </w:rPr>
        <w:t xml:space="preserve">, D. P. Faith, J. </w:t>
      </w:r>
      <w:proofErr w:type="spellStart"/>
      <w:r w:rsidRPr="00AA0A1E">
        <w:rPr>
          <w:rFonts w:ascii="Times New Roman" w:hAnsi="Times New Roman" w:cs="Times New Roman"/>
        </w:rPr>
        <w:t>Freyhof</w:t>
      </w:r>
      <w:proofErr w:type="spellEnd"/>
      <w:r w:rsidRPr="00AA0A1E">
        <w:rPr>
          <w:rFonts w:ascii="Times New Roman" w:hAnsi="Times New Roman" w:cs="Times New Roman"/>
        </w:rPr>
        <w:t xml:space="preserve">, R. D. Gregory, C. </w:t>
      </w:r>
      <w:proofErr w:type="spellStart"/>
      <w:r w:rsidRPr="00AA0A1E">
        <w:rPr>
          <w:rFonts w:ascii="Times New Roman" w:hAnsi="Times New Roman" w:cs="Times New Roman"/>
        </w:rPr>
        <w:t>Heip</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Hoft</w:t>
      </w:r>
      <w:proofErr w:type="spellEnd"/>
      <w:r w:rsidRPr="00AA0A1E">
        <w:rPr>
          <w:rFonts w:ascii="Times New Roman" w:hAnsi="Times New Roman" w:cs="Times New Roman"/>
        </w:rPr>
        <w:t xml:space="preserve">, G. Hurtt, W. </w:t>
      </w:r>
      <w:proofErr w:type="spellStart"/>
      <w:r w:rsidRPr="00AA0A1E">
        <w:rPr>
          <w:rFonts w:ascii="Times New Roman" w:hAnsi="Times New Roman" w:cs="Times New Roman"/>
        </w:rPr>
        <w:t>Jetz</w:t>
      </w:r>
      <w:proofErr w:type="spellEnd"/>
      <w:r w:rsidRPr="00AA0A1E">
        <w:rPr>
          <w:rFonts w:ascii="Times New Roman" w:hAnsi="Times New Roman" w:cs="Times New Roman"/>
        </w:rPr>
        <w:t xml:space="preserve">, D. S. Karp, M. A. </w:t>
      </w:r>
      <w:proofErr w:type="spellStart"/>
      <w:r w:rsidRPr="00AA0A1E">
        <w:rPr>
          <w:rFonts w:ascii="Times New Roman" w:hAnsi="Times New Roman" w:cs="Times New Roman"/>
        </w:rPr>
        <w:t>McGeoch</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Obura</w:t>
      </w:r>
      <w:proofErr w:type="spellEnd"/>
      <w:r w:rsidRPr="00AA0A1E">
        <w:rPr>
          <w:rFonts w:ascii="Times New Roman" w:hAnsi="Times New Roman" w:cs="Times New Roman"/>
        </w:rPr>
        <w:t xml:space="preserve">, Y. Onoda,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Reyers</w:t>
      </w:r>
      <w:proofErr w:type="spellEnd"/>
      <w:r w:rsidRPr="00AA0A1E">
        <w:rPr>
          <w:rFonts w:ascii="Times New Roman" w:hAnsi="Times New Roman" w:cs="Times New Roman"/>
        </w:rPr>
        <w:t xml:space="preserve">, R. Sayre, J. P. W. </w:t>
      </w:r>
      <w:proofErr w:type="spellStart"/>
      <w:r w:rsidRPr="00AA0A1E">
        <w:rPr>
          <w:rFonts w:ascii="Times New Roman" w:hAnsi="Times New Roman" w:cs="Times New Roman"/>
        </w:rPr>
        <w:t>Scharlemann</w:t>
      </w:r>
      <w:proofErr w:type="spellEnd"/>
      <w:r w:rsidRPr="00AA0A1E">
        <w:rPr>
          <w:rFonts w:ascii="Times New Roman" w:hAnsi="Times New Roman" w:cs="Times New Roman"/>
        </w:rPr>
        <w:t xml:space="preserve">, S. N. Stuart, E. </w:t>
      </w:r>
      <w:proofErr w:type="spellStart"/>
      <w:r w:rsidRPr="00AA0A1E">
        <w:rPr>
          <w:rFonts w:ascii="Times New Roman" w:hAnsi="Times New Roman" w:cs="Times New Roman"/>
        </w:rPr>
        <w:t>Turak</w:t>
      </w:r>
      <w:proofErr w:type="spellEnd"/>
      <w:r w:rsidRPr="00AA0A1E">
        <w:rPr>
          <w:rFonts w:ascii="Times New Roman" w:hAnsi="Times New Roman" w:cs="Times New Roman"/>
        </w:rPr>
        <w:t xml:space="preserve">, M. Walpole, and M. </w:t>
      </w:r>
      <w:proofErr w:type="spellStart"/>
      <w:r w:rsidRPr="00AA0A1E">
        <w:rPr>
          <w:rFonts w:ascii="Times New Roman" w:hAnsi="Times New Roman" w:cs="Times New Roman"/>
        </w:rPr>
        <w:t>Wegmann</w:t>
      </w:r>
      <w:proofErr w:type="spellEnd"/>
      <w:r w:rsidRPr="00AA0A1E">
        <w:rPr>
          <w:rFonts w:ascii="Times New Roman" w:hAnsi="Times New Roman" w:cs="Times New Roman"/>
        </w:rPr>
        <w:t>. 2013. Essential Biodiversity Variables. Science 339:277–278.</w:t>
      </w:r>
    </w:p>
    <w:p w14:paraId="2CD0AFDE" w14:textId="58F71B82" w:rsidR="00C60D71" w:rsidRDefault="00B16883">
      <w:pPr>
        <w:pStyle w:val="Bibliography"/>
        <w:rPr>
          <w:rFonts w:ascii="Times New Roman" w:hAnsi="Times New Roman" w:cs="Times New Roman"/>
        </w:rPr>
      </w:pPr>
      <w:bookmarkStart w:id="288" w:name="X12ef65f0cb111b042b0103260c9c7ed49192960"/>
      <w:bookmarkEnd w:id="287"/>
      <w:proofErr w:type="spellStart"/>
      <w:r w:rsidRPr="00AA0A1E">
        <w:rPr>
          <w:rFonts w:ascii="Times New Roman" w:hAnsi="Times New Roman" w:cs="Times New Roman"/>
        </w:rPr>
        <w:t>Pojar</w:t>
      </w:r>
      <w:proofErr w:type="spellEnd"/>
      <w:r w:rsidRPr="00AA0A1E">
        <w:rPr>
          <w:rFonts w:ascii="Times New Roman" w:hAnsi="Times New Roman" w:cs="Times New Roman"/>
        </w:rPr>
        <w:t xml:space="preserve">, J., K. </w:t>
      </w:r>
      <w:proofErr w:type="spellStart"/>
      <w:r w:rsidRPr="00AA0A1E">
        <w:rPr>
          <w:rFonts w:ascii="Times New Roman" w:hAnsi="Times New Roman" w:cs="Times New Roman"/>
        </w:rPr>
        <w:t>Klinka</w:t>
      </w:r>
      <w:proofErr w:type="spellEnd"/>
      <w:r w:rsidRPr="00AA0A1E">
        <w:rPr>
          <w:rFonts w:ascii="Times New Roman" w:hAnsi="Times New Roman" w:cs="Times New Roman"/>
        </w:rPr>
        <w:t xml:space="preserve">, and D. V. </w:t>
      </w:r>
      <w:proofErr w:type="spellStart"/>
      <w:r w:rsidRPr="00AA0A1E">
        <w:rPr>
          <w:rFonts w:ascii="Times New Roman" w:hAnsi="Times New Roman" w:cs="Times New Roman"/>
        </w:rPr>
        <w:t>Meidinger</w:t>
      </w:r>
      <w:proofErr w:type="spellEnd"/>
      <w:r w:rsidRPr="00AA0A1E">
        <w:rPr>
          <w:rFonts w:ascii="Times New Roman" w:hAnsi="Times New Roman" w:cs="Times New Roman"/>
        </w:rPr>
        <w:t>. 1987. Biogeoclimatic ecosystem classification in British Columbia. Forest Ecology and Management 22:119–154.</w:t>
      </w:r>
    </w:p>
    <w:p w14:paraId="1AE727F7" w14:textId="200F841D" w:rsidR="005100D3" w:rsidRPr="00AA0A1E" w:rsidRDefault="005100D3" w:rsidP="005100D3">
      <w:pPr>
        <w:pStyle w:val="Bibliography"/>
        <w:rPr>
          <w:rFonts w:ascii="Times New Roman" w:hAnsi="Times New Roman" w:cs="Times New Roman"/>
        </w:rPr>
      </w:pPr>
      <w:bookmarkStart w:id="289" w:name="ref-pôças2011"/>
      <w:proofErr w:type="spellStart"/>
      <w:r w:rsidRPr="00AA0A1E">
        <w:rPr>
          <w:rFonts w:ascii="Times New Roman" w:hAnsi="Times New Roman" w:cs="Times New Roman"/>
        </w:rPr>
        <w:t>Pôças</w:t>
      </w:r>
      <w:proofErr w:type="spellEnd"/>
      <w:r w:rsidRPr="00AA0A1E">
        <w:rPr>
          <w:rFonts w:ascii="Times New Roman" w:hAnsi="Times New Roman" w:cs="Times New Roman"/>
        </w:rPr>
        <w:t xml:space="preserve">, I., M. Cunha, and L. S. Pereira. 2011. Remote </w:t>
      </w:r>
      <w:proofErr w:type="gramStart"/>
      <w:r w:rsidRPr="00AA0A1E">
        <w:rPr>
          <w:rFonts w:ascii="Times New Roman" w:hAnsi="Times New Roman" w:cs="Times New Roman"/>
        </w:rPr>
        <w:t>sensing based</w:t>
      </w:r>
      <w:proofErr w:type="gramEnd"/>
      <w:r w:rsidRPr="00AA0A1E">
        <w:rPr>
          <w:rFonts w:ascii="Times New Roman" w:hAnsi="Times New Roman" w:cs="Times New Roman"/>
        </w:rPr>
        <w:t xml:space="preserve"> indicators of changes in a mountain rural landscape of Northeast Portugal. Applied Geography 31:871–880.</w:t>
      </w:r>
      <w:bookmarkEnd w:id="289"/>
    </w:p>
    <w:p w14:paraId="5CF7A51F" w14:textId="77777777" w:rsidR="00C60D71" w:rsidRPr="00AA0A1E" w:rsidRDefault="00B16883">
      <w:pPr>
        <w:pStyle w:val="Bibliography"/>
        <w:rPr>
          <w:rFonts w:ascii="Times New Roman" w:hAnsi="Times New Roman" w:cs="Times New Roman"/>
        </w:rPr>
      </w:pPr>
      <w:bookmarkStart w:id="290" w:name="ref-potapovLandsatAnalysisReady2020"/>
      <w:bookmarkEnd w:id="288"/>
      <w:proofErr w:type="spellStart"/>
      <w:r w:rsidRPr="00AA0A1E">
        <w:rPr>
          <w:rFonts w:ascii="Times New Roman" w:hAnsi="Times New Roman" w:cs="Times New Roman"/>
        </w:rPr>
        <w:lastRenderedPageBreak/>
        <w:t>Potapov</w:t>
      </w:r>
      <w:proofErr w:type="spellEnd"/>
      <w:r w:rsidRPr="00AA0A1E">
        <w:rPr>
          <w:rFonts w:ascii="Times New Roman" w:hAnsi="Times New Roman" w:cs="Times New Roman"/>
        </w:rPr>
        <w:t xml:space="preserve">, P., M. C. Hansen, I.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Pickens, B. </w:t>
      </w:r>
      <w:proofErr w:type="spellStart"/>
      <w:r w:rsidRPr="00AA0A1E">
        <w:rPr>
          <w:rFonts w:ascii="Times New Roman" w:hAnsi="Times New Roman" w:cs="Times New Roman"/>
        </w:rPr>
        <w:t>Adusei</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and Q. Ying. 2020. Landsat Analysis Ready Data for Global Land Cover and Land Cover Change Mapping. Remote Sensing 12:426.</w:t>
      </w:r>
    </w:p>
    <w:p w14:paraId="23868F6C" w14:textId="77777777" w:rsidR="00C60D71" w:rsidRPr="00AA0A1E" w:rsidRDefault="00B16883">
      <w:pPr>
        <w:pStyle w:val="Bibliography"/>
        <w:rPr>
          <w:rFonts w:ascii="Times New Roman" w:hAnsi="Times New Roman" w:cs="Times New Roman"/>
        </w:rPr>
      </w:pPr>
      <w:bookmarkStart w:id="291" w:name="ref-potapovMappingGlobalForest2021"/>
      <w:bookmarkEnd w:id="290"/>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P., X. Li, A. Hernandez-Serna,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M. C. Hansen,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Pickens,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H. Tang, C. E. Silva, J. </w:t>
      </w:r>
      <w:proofErr w:type="spellStart"/>
      <w:r w:rsidRPr="00AA0A1E">
        <w:rPr>
          <w:rFonts w:ascii="Times New Roman" w:hAnsi="Times New Roman" w:cs="Times New Roman"/>
        </w:rPr>
        <w:t>Armston</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Dubayah</w:t>
      </w:r>
      <w:proofErr w:type="spellEnd"/>
      <w:r w:rsidRPr="00AA0A1E">
        <w:rPr>
          <w:rFonts w:ascii="Times New Roman" w:hAnsi="Times New Roman" w:cs="Times New Roman"/>
        </w:rPr>
        <w:t xml:space="preserve">, J. B. Blair, and M. </w:t>
      </w:r>
      <w:proofErr w:type="spellStart"/>
      <w:r w:rsidRPr="00AA0A1E">
        <w:rPr>
          <w:rFonts w:ascii="Times New Roman" w:hAnsi="Times New Roman" w:cs="Times New Roman"/>
        </w:rPr>
        <w:t>Hofton</w:t>
      </w:r>
      <w:proofErr w:type="spellEnd"/>
      <w:r w:rsidRPr="00AA0A1E">
        <w:rPr>
          <w:rFonts w:ascii="Times New Roman" w:hAnsi="Times New Roman" w:cs="Times New Roman"/>
        </w:rPr>
        <w:t>. 2021. Mapping global forest canopy height through integration of GEDI and Landsat data. Remote Sensing of Environment 253:112165.</w:t>
      </w:r>
    </w:p>
    <w:p w14:paraId="2F84A996" w14:textId="635A7DE1" w:rsidR="00C60D71" w:rsidRDefault="00B16883">
      <w:pPr>
        <w:pStyle w:val="Bibliography"/>
        <w:rPr>
          <w:ins w:id="292" w:author="Muise, Evan [2]" w:date="2022-01-03T13:25:00Z"/>
          <w:rFonts w:ascii="Times New Roman" w:hAnsi="Times New Roman" w:cs="Times New Roman"/>
        </w:rPr>
      </w:pPr>
      <w:bookmarkStart w:id="293" w:name="ref-R-base"/>
      <w:bookmarkEnd w:id="291"/>
      <w:r w:rsidRPr="00AA0A1E">
        <w:rPr>
          <w:rFonts w:ascii="Times New Roman" w:hAnsi="Times New Roman" w:cs="Times New Roman"/>
        </w:rPr>
        <w:t>R Core Team. 2021. R: A language and environment for statistical computing. R Foundation for Statistical Computing, Vienna, Austria.</w:t>
      </w:r>
    </w:p>
    <w:p w14:paraId="219C04FF" w14:textId="369F465C" w:rsidR="005100D3" w:rsidRPr="00AA0A1E" w:rsidRDefault="005100D3" w:rsidP="005100D3">
      <w:pPr>
        <w:pStyle w:val="Bibliography"/>
        <w:rPr>
          <w:rFonts w:ascii="Times New Roman" w:hAnsi="Times New Roman" w:cs="Times New Roman"/>
        </w:rPr>
      </w:pPr>
      <w:bookmarkStart w:id="294" w:name="ref-ribasGlobalComparativeAnalysis2020"/>
      <w:proofErr w:type="spellStart"/>
      <w:ins w:id="295" w:author="Muise, Evan [2]" w:date="2022-01-03T13:25:00Z">
        <w:r w:rsidRPr="0038485A">
          <w:rPr>
            <w:rFonts w:ascii="Times New Roman" w:hAnsi="Times New Roman" w:cs="Times New Roman"/>
          </w:rPr>
          <w:t>Ribas</w:t>
        </w:r>
        <w:proofErr w:type="spellEnd"/>
        <w:r w:rsidRPr="0038485A">
          <w:rPr>
            <w:rFonts w:ascii="Times New Roman" w:hAnsi="Times New Roman" w:cs="Times New Roman"/>
          </w:rPr>
          <w:t>, L. G. dos S., R. L. Pressey, R. Loyola, and L. M. Bini. 2020. A global comparative analysis of impact evaluation methods in estimating the effectiveness of protected areas. Biological Conservation 246:108595.</w:t>
        </w:r>
      </w:ins>
      <w:bookmarkEnd w:id="294"/>
    </w:p>
    <w:p w14:paraId="0F6AB0F1" w14:textId="77777777" w:rsidR="00C60D71" w:rsidRPr="00AA0A1E" w:rsidRDefault="00B16883">
      <w:pPr>
        <w:pStyle w:val="Bibliography"/>
        <w:rPr>
          <w:rFonts w:ascii="Times New Roman" w:hAnsi="Times New Roman" w:cs="Times New Roman"/>
        </w:rPr>
      </w:pPr>
      <w:bookmarkStart w:id="296" w:name="ref-rocchini2010"/>
      <w:bookmarkEnd w:id="293"/>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D., N. </w:t>
      </w:r>
      <w:proofErr w:type="spellStart"/>
      <w:r w:rsidRPr="00AA0A1E">
        <w:rPr>
          <w:rFonts w:ascii="Times New Roman" w:hAnsi="Times New Roman" w:cs="Times New Roman"/>
        </w:rPr>
        <w:t>Balkenhol</w:t>
      </w:r>
      <w:proofErr w:type="spellEnd"/>
      <w:r w:rsidRPr="00AA0A1E">
        <w:rPr>
          <w:rFonts w:ascii="Times New Roman" w:hAnsi="Times New Roman" w:cs="Times New Roman"/>
        </w:rPr>
        <w:t xml:space="preserve">, G. A. Carter, G. M. Foody, T. W. Gillespie, K. S. He, S. </w:t>
      </w:r>
      <w:proofErr w:type="spellStart"/>
      <w:r w:rsidRPr="00AA0A1E">
        <w:rPr>
          <w:rFonts w:ascii="Times New Roman" w:hAnsi="Times New Roman" w:cs="Times New Roman"/>
        </w:rPr>
        <w:t>Kark</w:t>
      </w:r>
      <w:proofErr w:type="spellEnd"/>
      <w:r w:rsidRPr="00AA0A1E">
        <w:rPr>
          <w:rFonts w:ascii="Times New Roman" w:hAnsi="Times New Roman" w:cs="Times New Roman"/>
        </w:rPr>
        <w:t xml:space="preserve">, N. Levin, K. Lucas, M. </w:t>
      </w:r>
      <w:proofErr w:type="spellStart"/>
      <w:r w:rsidRPr="00AA0A1E">
        <w:rPr>
          <w:rFonts w:ascii="Times New Roman" w:hAnsi="Times New Roman" w:cs="Times New Roman"/>
        </w:rPr>
        <w:t>Luoto</w:t>
      </w:r>
      <w:proofErr w:type="spellEnd"/>
      <w:r w:rsidRPr="00AA0A1E">
        <w:rPr>
          <w:rFonts w:ascii="Times New Roman" w:hAnsi="Times New Roman" w:cs="Times New Roman"/>
        </w:rPr>
        <w:t xml:space="preserve">, H. Nagendra, J. </w:t>
      </w:r>
      <w:proofErr w:type="spellStart"/>
      <w:r w:rsidRPr="00AA0A1E">
        <w:rPr>
          <w:rFonts w:ascii="Times New Roman" w:hAnsi="Times New Roman" w:cs="Times New Roman"/>
        </w:rPr>
        <w:t>Oldeland</w:t>
      </w:r>
      <w:proofErr w:type="spellEnd"/>
      <w:r w:rsidRPr="00AA0A1E">
        <w:rPr>
          <w:rFonts w:ascii="Times New Roman" w:hAnsi="Times New Roman" w:cs="Times New Roman"/>
        </w:rPr>
        <w:t xml:space="preserve">, C. Ricotta, J. Southworth, and M. </w:t>
      </w:r>
      <w:proofErr w:type="spellStart"/>
      <w:r w:rsidRPr="00AA0A1E">
        <w:rPr>
          <w:rFonts w:ascii="Times New Roman" w:hAnsi="Times New Roman" w:cs="Times New Roman"/>
        </w:rPr>
        <w:t>Neteler</w:t>
      </w:r>
      <w:proofErr w:type="spellEnd"/>
      <w:r w:rsidRPr="00AA0A1E">
        <w:rPr>
          <w:rFonts w:ascii="Times New Roman" w:hAnsi="Times New Roman" w:cs="Times New Roman"/>
        </w:rPr>
        <w:t>. 2010. Remotely sensed spectral heterogeneity as a proxy of species diversity: Recent advances and open challenges. Ecological Informatics 5:318–329.</w:t>
      </w:r>
    </w:p>
    <w:p w14:paraId="0B12D20A" w14:textId="77777777" w:rsidR="00C60D71" w:rsidRPr="00AA0A1E" w:rsidRDefault="00B16883">
      <w:pPr>
        <w:pStyle w:val="Bibliography"/>
        <w:rPr>
          <w:rFonts w:ascii="Times New Roman" w:hAnsi="Times New Roman" w:cs="Times New Roman"/>
        </w:rPr>
      </w:pPr>
      <w:bookmarkStart w:id="297" w:name="ref-running2004"/>
      <w:bookmarkEnd w:id="296"/>
      <w:r w:rsidRPr="00AA0A1E">
        <w:rPr>
          <w:rFonts w:ascii="Times New Roman" w:hAnsi="Times New Roman" w:cs="Times New Roman"/>
        </w:rPr>
        <w:t xml:space="preserve">Running, S. W., R. R. </w:t>
      </w:r>
      <w:proofErr w:type="spellStart"/>
      <w:r w:rsidRPr="00AA0A1E">
        <w:rPr>
          <w:rFonts w:ascii="Times New Roman" w:hAnsi="Times New Roman" w:cs="Times New Roman"/>
        </w:rPr>
        <w:t>Nemani</w:t>
      </w:r>
      <w:proofErr w:type="spellEnd"/>
      <w:r w:rsidRPr="00AA0A1E">
        <w:rPr>
          <w:rFonts w:ascii="Times New Roman" w:hAnsi="Times New Roman" w:cs="Times New Roman"/>
        </w:rPr>
        <w:t xml:space="preserve">, F. A. </w:t>
      </w:r>
      <w:proofErr w:type="spellStart"/>
      <w:r w:rsidRPr="00AA0A1E">
        <w:rPr>
          <w:rFonts w:ascii="Times New Roman" w:hAnsi="Times New Roman" w:cs="Times New Roman"/>
        </w:rPr>
        <w:t>Heinsch</w:t>
      </w:r>
      <w:proofErr w:type="spellEnd"/>
      <w:r w:rsidRPr="00AA0A1E">
        <w:rPr>
          <w:rFonts w:ascii="Times New Roman" w:hAnsi="Times New Roman" w:cs="Times New Roman"/>
        </w:rPr>
        <w:t>, M. S. Zhao, M. Reeves, and H. Hashimoto. 2004. A continuous satellite-derived measure of global terrestrial primary production. Bioscience 54:547–560.</w:t>
      </w:r>
    </w:p>
    <w:p w14:paraId="6C107DDB" w14:textId="77777777" w:rsidR="00C60D71" w:rsidRPr="00AA0A1E" w:rsidRDefault="00B16883">
      <w:pPr>
        <w:pStyle w:val="Bibliography"/>
        <w:rPr>
          <w:rFonts w:ascii="Times New Roman" w:hAnsi="Times New Roman" w:cs="Times New Roman"/>
        </w:rPr>
      </w:pPr>
      <w:bookmarkStart w:id="298" w:name="ref-skidmore2021"/>
      <w:bookmarkEnd w:id="297"/>
      <w:r w:rsidRPr="00AA0A1E">
        <w:rPr>
          <w:rFonts w:ascii="Times New Roman" w:hAnsi="Times New Roman" w:cs="Times New Roman"/>
        </w:rPr>
        <w:t xml:space="preserve">Skidmore, A. K., N. C. Coops, E. </w:t>
      </w:r>
      <w:proofErr w:type="spellStart"/>
      <w:r w:rsidRPr="00AA0A1E">
        <w:rPr>
          <w:rFonts w:ascii="Times New Roman" w:hAnsi="Times New Roman" w:cs="Times New Roman"/>
        </w:rPr>
        <w:t>Neinavaz</w:t>
      </w:r>
      <w:proofErr w:type="spellEnd"/>
      <w:r w:rsidRPr="00AA0A1E">
        <w:rPr>
          <w:rFonts w:ascii="Times New Roman" w:hAnsi="Times New Roman" w:cs="Times New Roman"/>
        </w:rPr>
        <w:t xml:space="preserve">, A. Ali, M. E. </w:t>
      </w:r>
      <w:proofErr w:type="spellStart"/>
      <w:r w:rsidRPr="00AA0A1E">
        <w:rPr>
          <w:rFonts w:ascii="Times New Roman" w:hAnsi="Times New Roman" w:cs="Times New Roman"/>
        </w:rPr>
        <w:t>Schaepman</w:t>
      </w:r>
      <w:proofErr w:type="spellEnd"/>
      <w:r w:rsidRPr="00AA0A1E">
        <w:rPr>
          <w:rFonts w:ascii="Times New Roman" w:hAnsi="Times New Roman" w:cs="Times New Roman"/>
        </w:rPr>
        <w:t xml:space="preserve">, M. Paganini, W. D. Kissling, P. </w:t>
      </w:r>
      <w:proofErr w:type="spellStart"/>
      <w:r w:rsidRPr="00AA0A1E">
        <w:rPr>
          <w:rFonts w:ascii="Times New Roman" w:hAnsi="Times New Roman" w:cs="Times New Roman"/>
        </w:rPr>
        <w:t>Vihervaara</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Darvishzadeh</w:t>
      </w:r>
      <w:proofErr w:type="spellEnd"/>
      <w:r w:rsidRPr="00AA0A1E">
        <w:rPr>
          <w:rFonts w:ascii="Times New Roman" w:hAnsi="Times New Roman" w:cs="Times New Roman"/>
        </w:rPr>
        <w:t xml:space="preserve">, H. </w:t>
      </w:r>
      <w:proofErr w:type="spellStart"/>
      <w:r w:rsidRPr="00AA0A1E">
        <w:rPr>
          <w:rFonts w:ascii="Times New Roman" w:hAnsi="Times New Roman" w:cs="Times New Roman"/>
        </w:rPr>
        <w:t>Feilhauer</w:t>
      </w:r>
      <w:proofErr w:type="spellEnd"/>
      <w:r w:rsidRPr="00AA0A1E">
        <w:rPr>
          <w:rFonts w:ascii="Times New Roman" w:hAnsi="Times New Roman" w:cs="Times New Roman"/>
        </w:rPr>
        <w:t xml:space="preserve">, M. Fernandez, N. Fernández, N. Gorelick, I. </w:t>
      </w:r>
      <w:proofErr w:type="spellStart"/>
      <w:r w:rsidRPr="00AA0A1E">
        <w:rPr>
          <w:rFonts w:ascii="Times New Roman" w:hAnsi="Times New Roman" w:cs="Times New Roman"/>
        </w:rPr>
        <w:t>Geijzendorffer</w:t>
      </w:r>
      <w:proofErr w:type="spellEnd"/>
      <w:r w:rsidRPr="00AA0A1E">
        <w:rPr>
          <w:rFonts w:ascii="Times New Roman" w:hAnsi="Times New Roman" w:cs="Times New Roman"/>
        </w:rPr>
        <w:t xml:space="preserve">, U. </w:t>
      </w:r>
      <w:proofErr w:type="spellStart"/>
      <w:r w:rsidRPr="00AA0A1E">
        <w:rPr>
          <w:rFonts w:ascii="Times New Roman" w:hAnsi="Times New Roman" w:cs="Times New Roman"/>
        </w:rPr>
        <w:t>Heiden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Heurich</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Hobern</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Holzwarth</w:t>
      </w:r>
      <w:proofErr w:type="spellEnd"/>
      <w:r w:rsidRPr="00AA0A1E">
        <w:rPr>
          <w:rFonts w:ascii="Times New Roman" w:hAnsi="Times New Roman" w:cs="Times New Roman"/>
        </w:rPr>
        <w:t xml:space="preserve">, F. E. Muller-Karger, R. Van De </w:t>
      </w:r>
      <w:proofErr w:type="spellStart"/>
      <w:r w:rsidRPr="00AA0A1E">
        <w:rPr>
          <w:rFonts w:ascii="Times New Roman" w:hAnsi="Times New Roman" w:cs="Times New Roman"/>
        </w:rPr>
        <w:t>Kerchove</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Lausch</w:t>
      </w:r>
      <w:proofErr w:type="spellEnd"/>
      <w:r w:rsidRPr="00AA0A1E">
        <w:rPr>
          <w:rFonts w:ascii="Times New Roman" w:hAnsi="Times New Roman" w:cs="Times New Roman"/>
        </w:rPr>
        <w:t xml:space="preserve">, P. J. </w:t>
      </w:r>
      <w:proofErr w:type="spellStart"/>
      <w:r w:rsidRPr="00AA0A1E">
        <w:rPr>
          <w:rFonts w:ascii="Times New Roman" w:hAnsi="Times New Roman" w:cs="Times New Roman"/>
        </w:rPr>
        <w:t>Leitão</w:t>
      </w:r>
      <w:proofErr w:type="spellEnd"/>
      <w:r w:rsidRPr="00AA0A1E">
        <w:rPr>
          <w:rFonts w:ascii="Times New Roman" w:hAnsi="Times New Roman" w:cs="Times New Roman"/>
        </w:rPr>
        <w:t xml:space="preserve">, M. C. Lock, C. A. </w:t>
      </w:r>
      <w:proofErr w:type="spellStart"/>
      <w:r w:rsidRPr="00AA0A1E">
        <w:rPr>
          <w:rFonts w:ascii="Times New Roman" w:hAnsi="Times New Roman" w:cs="Times New Roman"/>
        </w:rPr>
        <w:t>Mücher</w:t>
      </w:r>
      <w:proofErr w:type="spellEnd"/>
      <w:r w:rsidRPr="00AA0A1E">
        <w:rPr>
          <w:rFonts w:ascii="Times New Roman" w:hAnsi="Times New Roman" w:cs="Times New Roman"/>
        </w:rPr>
        <w:t xml:space="preserve">, B. O’Connor, D. </w:t>
      </w:r>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W. </w:t>
      </w:r>
      <w:r w:rsidRPr="00AA0A1E">
        <w:rPr>
          <w:rFonts w:ascii="Times New Roman" w:hAnsi="Times New Roman" w:cs="Times New Roman"/>
        </w:rPr>
        <w:lastRenderedPageBreak/>
        <w:t xml:space="preserve">Turner, J. K. Vis, T. Wang, M. </w:t>
      </w:r>
      <w:proofErr w:type="spellStart"/>
      <w:r w:rsidRPr="00AA0A1E">
        <w:rPr>
          <w:rFonts w:ascii="Times New Roman" w:hAnsi="Times New Roman" w:cs="Times New Roman"/>
        </w:rPr>
        <w:t>Wegmann</w:t>
      </w:r>
      <w:proofErr w:type="spellEnd"/>
      <w:r w:rsidRPr="00AA0A1E">
        <w:rPr>
          <w:rFonts w:ascii="Times New Roman" w:hAnsi="Times New Roman" w:cs="Times New Roman"/>
        </w:rPr>
        <w:t>, and V. Wingate. 2021. Priority list of biodiversity metrics to observe from space. Nature Ecology &amp; Evolution.</w:t>
      </w:r>
    </w:p>
    <w:p w14:paraId="4FB92B8D" w14:textId="77777777" w:rsidR="00C60D71" w:rsidRPr="00AA0A1E" w:rsidRDefault="00B16883">
      <w:pPr>
        <w:pStyle w:val="Bibliography"/>
        <w:rPr>
          <w:rFonts w:ascii="Times New Roman" w:hAnsi="Times New Roman" w:cs="Times New Roman"/>
        </w:rPr>
      </w:pPr>
      <w:bookmarkStart w:id="299" w:name="X96a5fed31169cebd22800b27c6a117a29af4361"/>
      <w:bookmarkEnd w:id="298"/>
      <w:proofErr w:type="spellStart"/>
      <w:r w:rsidRPr="00AA0A1E">
        <w:rPr>
          <w:rFonts w:ascii="Times New Roman" w:hAnsi="Times New Roman" w:cs="Times New Roman"/>
        </w:rPr>
        <w:t>Soverel</w:t>
      </w:r>
      <w:proofErr w:type="spellEnd"/>
      <w:r w:rsidRPr="00AA0A1E">
        <w:rPr>
          <w:rFonts w:ascii="Times New Roman" w:hAnsi="Times New Roman" w:cs="Times New Roman"/>
        </w:rPr>
        <w:t xml:space="preserve">, N. O., N. C. Coops, J. C. White, and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2010. Characterizing the forest fragmentation of Canada’s national parks. Environmental Monitoring and Assessment 164:481–499.</w:t>
      </w:r>
    </w:p>
    <w:p w14:paraId="0DC896C5" w14:textId="77777777" w:rsidR="00C60D71" w:rsidRPr="00AA0A1E" w:rsidRDefault="00B16883">
      <w:pPr>
        <w:pStyle w:val="Bibliography"/>
        <w:rPr>
          <w:rFonts w:ascii="Times New Roman" w:hAnsi="Times New Roman" w:cs="Times New Roman"/>
        </w:rPr>
      </w:pPr>
      <w:bookmarkStart w:id="300" w:name="ref-tachikawa2011"/>
      <w:bookmarkEnd w:id="299"/>
      <w:proofErr w:type="spellStart"/>
      <w:r w:rsidRPr="00AA0A1E">
        <w:rPr>
          <w:rFonts w:ascii="Times New Roman" w:hAnsi="Times New Roman" w:cs="Times New Roman"/>
        </w:rPr>
        <w:t>Tachikawa</w:t>
      </w:r>
      <w:proofErr w:type="spellEnd"/>
      <w:r w:rsidRPr="00AA0A1E">
        <w:rPr>
          <w:rFonts w:ascii="Times New Roman" w:hAnsi="Times New Roman" w:cs="Times New Roman"/>
        </w:rPr>
        <w:t xml:space="preserve">, T., M. Kaku, A. Iwasaki, D. B. </w:t>
      </w:r>
      <w:proofErr w:type="spellStart"/>
      <w:r w:rsidRPr="00AA0A1E">
        <w:rPr>
          <w:rFonts w:ascii="Times New Roman" w:hAnsi="Times New Roman" w:cs="Times New Roman"/>
        </w:rPr>
        <w:t>Gesch</w:t>
      </w:r>
      <w:proofErr w:type="spellEnd"/>
      <w:r w:rsidRPr="00AA0A1E">
        <w:rPr>
          <w:rFonts w:ascii="Times New Roman" w:hAnsi="Times New Roman" w:cs="Times New Roman"/>
        </w:rPr>
        <w:t xml:space="preserve">, M. J. </w:t>
      </w:r>
      <w:proofErr w:type="spellStart"/>
      <w:r w:rsidRPr="00AA0A1E">
        <w:rPr>
          <w:rFonts w:ascii="Times New Roman" w:hAnsi="Times New Roman" w:cs="Times New Roman"/>
        </w:rPr>
        <w:t>Oimoen</w:t>
      </w:r>
      <w:proofErr w:type="spellEnd"/>
      <w:r w:rsidRPr="00AA0A1E">
        <w:rPr>
          <w:rFonts w:ascii="Times New Roman" w:hAnsi="Times New Roman" w:cs="Times New Roman"/>
        </w:rPr>
        <w:t xml:space="preserve">, Z. Zhang, J. J. Danielson, T. Krieger, B. Curtis, J. </w:t>
      </w:r>
      <w:proofErr w:type="spellStart"/>
      <w:r w:rsidRPr="00AA0A1E">
        <w:rPr>
          <w:rFonts w:ascii="Times New Roman" w:hAnsi="Times New Roman" w:cs="Times New Roman"/>
        </w:rPr>
        <w:t>Haase</w:t>
      </w:r>
      <w:proofErr w:type="spellEnd"/>
      <w:r w:rsidRPr="00AA0A1E">
        <w:rPr>
          <w:rFonts w:ascii="Times New Roman" w:hAnsi="Times New Roman" w:cs="Times New Roman"/>
        </w:rPr>
        <w:t xml:space="preserve">, M. Abrams, and C. </w:t>
      </w:r>
      <w:proofErr w:type="spellStart"/>
      <w:r w:rsidRPr="00AA0A1E">
        <w:rPr>
          <w:rFonts w:ascii="Times New Roman" w:hAnsi="Times New Roman" w:cs="Times New Roman"/>
        </w:rPr>
        <w:t>Carabajal</w:t>
      </w:r>
      <w:proofErr w:type="spellEnd"/>
      <w:r w:rsidRPr="00AA0A1E">
        <w:rPr>
          <w:rFonts w:ascii="Times New Roman" w:hAnsi="Times New Roman" w:cs="Times New Roman"/>
        </w:rPr>
        <w:t>. 2011. ASTER global digital elevation model version 2 - summary of validation results. Page 27.</w:t>
      </w:r>
    </w:p>
    <w:p w14:paraId="634CAF2C" w14:textId="77777777" w:rsidR="00C60D71" w:rsidRPr="00AA0A1E" w:rsidRDefault="00B16883">
      <w:pPr>
        <w:pStyle w:val="Bibliography"/>
        <w:rPr>
          <w:rFonts w:ascii="Times New Roman" w:hAnsi="Times New Roman" w:cs="Times New Roman"/>
        </w:rPr>
      </w:pPr>
      <w:bookmarkStart w:id="301" w:name="ref-R-bcmaps"/>
      <w:bookmarkEnd w:id="300"/>
      <w:proofErr w:type="spellStart"/>
      <w:r w:rsidRPr="00AA0A1E">
        <w:rPr>
          <w:rFonts w:ascii="Times New Roman" w:hAnsi="Times New Roman" w:cs="Times New Roman"/>
        </w:rPr>
        <w:t>Teucher</w:t>
      </w:r>
      <w:proofErr w:type="spellEnd"/>
      <w:r w:rsidRPr="00AA0A1E">
        <w:rPr>
          <w:rFonts w:ascii="Times New Roman" w:hAnsi="Times New Roman" w:cs="Times New Roman"/>
        </w:rPr>
        <w:t xml:space="preserve">, A., S. Hazlitt, and S. Albers. 2021. </w:t>
      </w:r>
      <w:proofErr w:type="spellStart"/>
      <w:r w:rsidRPr="00AA0A1E">
        <w:rPr>
          <w:rFonts w:ascii="Times New Roman" w:hAnsi="Times New Roman" w:cs="Times New Roman"/>
        </w:rPr>
        <w:t>Bcmaps</w:t>
      </w:r>
      <w:proofErr w:type="spellEnd"/>
      <w:r w:rsidRPr="00AA0A1E">
        <w:rPr>
          <w:rFonts w:ascii="Times New Roman" w:hAnsi="Times New Roman" w:cs="Times New Roman"/>
        </w:rPr>
        <w:t xml:space="preserve">: Map layers and spatial utilities for </w:t>
      </w:r>
      <w:r w:rsidR="00996E80">
        <w:rPr>
          <w:rFonts w:ascii="Times New Roman" w:hAnsi="Times New Roman" w:cs="Times New Roman"/>
        </w:rPr>
        <w:t>B</w:t>
      </w:r>
      <w:r w:rsidRPr="00AA0A1E">
        <w:rPr>
          <w:rFonts w:ascii="Times New Roman" w:hAnsi="Times New Roman" w:cs="Times New Roman"/>
        </w:rPr>
        <w:t xml:space="preserve">ritish </w:t>
      </w:r>
      <w:r w:rsidR="00996E80">
        <w:rPr>
          <w:rFonts w:ascii="Times New Roman" w:hAnsi="Times New Roman" w:cs="Times New Roman"/>
        </w:rPr>
        <w:t>C</w:t>
      </w:r>
      <w:r w:rsidRPr="00AA0A1E">
        <w:rPr>
          <w:rFonts w:ascii="Times New Roman" w:hAnsi="Times New Roman" w:cs="Times New Roman"/>
        </w:rPr>
        <w:t>olumbia.</w:t>
      </w:r>
    </w:p>
    <w:p w14:paraId="0FE92040" w14:textId="77777777" w:rsidR="00C60D71" w:rsidRPr="00AA0A1E" w:rsidRDefault="00B16883">
      <w:pPr>
        <w:pStyle w:val="Bibliography"/>
        <w:rPr>
          <w:rFonts w:ascii="Times New Roman" w:hAnsi="Times New Roman" w:cs="Times New Roman"/>
        </w:rPr>
      </w:pPr>
      <w:bookmarkStart w:id="302" w:name="ref-turner2015"/>
      <w:bookmarkEnd w:id="301"/>
      <w:r w:rsidRPr="00AA0A1E">
        <w:rPr>
          <w:rFonts w:ascii="Times New Roman" w:hAnsi="Times New Roman" w:cs="Times New Roman"/>
        </w:rPr>
        <w:t xml:space="preserve">Turner, W.,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B. Mora, A. K. </w:t>
      </w:r>
      <w:proofErr w:type="spellStart"/>
      <w:r w:rsidRPr="00AA0A1E">
        <w:rPr>
          <w:rFonts w:ascii="Times New Roman" w:hAnsi="Times New Roman" w:cs="Times New Roman"/>
        </w:rPr>
        <w:t>Leidner</w:t>
      </w:r>
      <w:proofErr w:type="spellEnd"/>
      <w:r w:rsidRPr="00AA0A1E">
        <w:rPr>
          <w:rFonts w:ascii="Times New Roman" w:hAnsi="Times New Roman" w:cs="Times New Roman"/>
        </w:rPr>
        <w:t xml:space="preserve">, Z. </w:t>
      </w:r>
      <w:proofErr w:type="spellStart"/>
      <w:r w:rsidRPr="00AA0A1E">
        <w:rPr>
          <w:rFonts w:ascii="Times New Roman" w:hAnsi="Times New Roman" w:cs="Times New Roman"/>
        </w:rPr>
        <w:t>Szantoi</w:t>
      </w:r>
      <w:proofErr w:type="spellEnd"/>
      <w:r w:rsidRPr="00AA0A1E">
        <w:rPr>
          <w:rFonts w:ascii="Times New Roman" w:hAnsi="Times New Roman" w:cs="Times New Roman"/>
        </w:rPr>
        <w:t xml:space="preserve">, G. Buchanan, S. </w:t>
      </w:r>
      <w:proofErr w:type="spellStart"/>
      <w:r w:rsidRPr="00AA0A1E">
        <w:rPr>
          <w:rFonts w:ascii="Times New Roman" w:hAnsi="Times New Roman" w:cs="Times New Roman"/>
        </w:rPr>
        <w:t>Dech</w:t>
      </w:r>
      <w:proofErr w:type="spellEnd"/>
      <w:r w:rsidRPr="00AA0A1E">
        <w:rPr>
          <w:rFonts w:ascii="Times New Roman" w:hAnsi="Times New Roman" w:cs="Times New Roman"/>
        </w:rPr>
        <w:t xml:space="preserve">, J. Dwyer, M. Herold, L. P. Koh, P. </w:t>
      </w:r>
      <w:proofErr w:type="spellStart"/>
      <w:r w:rsidRPr="00AA0A1E">
        <w:rPr>
          <w:rFonts w:ascii="Times New Roman" w:hAnsi="Times New Roman" w:cs="Times New Roman"/>
        </w:rPr>
        <w:t>Leimgruber</w:t>
      </w:r>
      <w:proofErr w:type="spellEnd"/>
      <w:r w:rsidRPr="00AA0A1E">
        <w:rPr>
          <w:rFonts w:ascii="Times New Roman" w:hAnsi="Times New Roman" w:cs="Times New Roman"/>
        </w:rPr>
        <w:t xml:space="preserve">, H. </w:t>
      </w:r>
      <w:proofErr w:type="spellStart"/>
      <w:r w:rsidRPr="00AA0A1E">
        <w:rPr>
          <w:rFonts w:ascii="Times New Roman" w:hAnsi="Times New Roman" w:cs="Times New Roman"/>
        </w:rPr>
        <w:t>Taubenboeck</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Wegmann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Wikelski</w:t>
      </w:r>
      <w:proofErr w:type="spellEnd"/>
      <w:r w:rsidRPr="00AA0A1E">
        <w:rPr>
          <w:rFonts w:ascii="Times New Roman" w:hAnsi="Times New Roman" w:cs="Times New Roman"/>
        </w:rPr>
        <w:t>, and C. Woodcock. 2015. Free and open-access satellite data are key to biodiversity conservation. Biological Conservation 182:173–176.</w:t>
      </w:r>
    </w:p>
    <w:p w14:paraId="7D86F4FD" w14:textId="77777777" w:rsidR="00C60D71" w:rsidRPr="00AA0A1E" w:rsidRDefault="00B16883">
      <w:pPr>
        <w:pStyle w:val="Bibliography"/>
        <w:rPr>
          <w:rFonts w:ascii="Times New Roman" w:hAnsi="Times New Roman" w:cs="Times New Roman"/>
        </w:rPr>
      </w:pPr>
      <w:bookmarkStart w:id="303" w:name="ref-turner2003"/>
      <w:bookmarkEnd w:id="302"/>
      <w:r w:rsidRPr="00AA0A1E">
        <w:rPr>
          <w:rFonts w:ascii="Times New Roman" w:hAnsi="Times New Roman" w:cs="Times New Roman"/>
        </w:rPr>
        <w:t xml:space="preserve">Turner, W., S. Spector, N. Gardiner, M. </w:t>
      </w:r>
      <w:proofErr w:type="spellStart"/>
      <w:r w:rsidRPr="00AA0A1E">
        <w:rPr>
          <w:rFonts w:ascii="Times New Roman" w:hAnsi="Times New Roman" w:cs="Times New Roman"/>
        </w:rPr>
        <w:t>Fladeland</w:t>
      </w:r>
      <w:proofErr w:type="spellEnd"/>
      <w:r w:rsidRPr="00AA0A1E">
        <w:rPr>
          <w:rFonts w:ascii="Times New Roman" w:hAnsi="Times New Roman" w:cs="Times New Roman"/>
        </w:rPr>
        <w:t xml:space="preserve">, E. Sterling, and M. </w:t>
      </w:r>
      <w:proofErr w:type="spellStart"/>
      <w:r w:rsidRPr="00AA0A1E">
        <w:rPr>
          <w:rFonts w:ascii="Times New Roman" w:hAnsi="Times New Roman" w:cs="Times New Roman"/>
        </w:rPr>
        <w:t>Steininger</w:t>
      </w:r>
      <w:proofErr w:type="spellEnd"/>
      <w:r w:rsidRPr="00AA0A1E">
        <w:rPr>
          <w:rFonts w:ascii="Times New Roman" w:hAnsi="Times New Roman" w:cs="Times New Roman"/>
        </w:rPr>
        <w:t>. 2003. Remote sensing for biodiversity science and conservation. Trends in Ecology &amp; Evolution 18:306–314.</w:t>
      </w:r>
    </w:p>
    <w:p w14:paraId="3D718186" w14:textId="77777777" w:rsidR="00C60D71" w:rsidRPr="00AA0A1E" w:rsidRDefault="00B16883">
      <w:pPr>
        <w:pStyle w:val="Bibliography"/>
        <w:rPr>
          <w:rFonts w:ascii="Times New Roman" w:hAnsi="Times New Roman" w:cs="Times New Roman"/>
        </w:rPr>
      </w:pPr>
      <w:bookmarkStart w:id="304" w:name="ref-venter2014"/>
      <w:bookmarkEnd w:id="303"/>
      <w:r w:rsidRPr="00AA0A1E">
        <w:rPr>
          <w:rFonts w:ascii="Times New Roman" w:hAnsi="Times New Roman" w:cs="Times New Roman"/>
        </w:rPr>
        <w:t xml:space="preserve">Venter, O., R. A. Fuller, D. B. </w:t>
      </w:r>
      <w:proofErr w:type="spellStart"/>
      <w:r w:rsidRPr="00AA0A1E">
        <w:rPr>
          <w:rFonts w:ascii="Times New Roman" w:hAnsi="Times New Roman" w:cs="Times New Roman"/>
        </w:rPr>
        <w:t>Segan</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Carwardine</w:t>
      </w:r>
      <w:proofErr w:type="spellEnd"/>
      <w:r w:rsidRPr="00AA0A1E">
        <w:rPr>
          <w:rFonts w:ascii="Times New Roman" w:hAnsi="Times New Roman" w:cs="Times New Roman"/>
        </w:rPr>
        <w:t xml:space="preserve">, T. Brooks, S. H. M. Butchart, M. Di Marco, T. </w:t>
      </w:r>
      <w:proofErr w:type="spellStart"/>
      <w:r w:rsidRPr="00AA0A1E">
        <w:rPr>
          <w:rFonts w:ascii="Times New Roman" w:hAnsi="Times New Roman" w:cs="Times New Roman"/>
        </w:rPr>
        <w:t>Iwamura</w:t>
      </w:r>
      <w:proofErr w:type="spellEnd"/>
      <w:r w:rsidRPr="00AA0A1E">
        <w:rPr>
          <w:rFonts w:ascii="Times New Roman" w:hAnsi="Times New Roman" w:cs="Times New Roman"/>
        </w:rPr>
        <w:t xml:space="preserve">, L. Joseph, D. O’Grady, H. P. </w:t>
      </w:r>
      <w:proofErr w:type="spellStart"/>
      <w:r w:rsidRPr="00AA0A1E">
        <w:rPr>
          <w:rFonts w:ascii="Times New Roman" w:hAnsi="Times New Roman" w:cs="Times New Roman"/>
        </w:rPr>
        <w:t>Possingham</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R. J. Smith, M. Venter, and J. E. M. Watson. 2014. Targeting Global Protected Area Expansion for Imperiled Biodiversity. </w:t>
      </w:r>
      <w:proofErr w:type="spellStart"/>
      <w:r w:rsidRPr="00AA0A1E">
        <w:rPr>
          <w:rFonts w:ascii="Times New Roman" w:hAnsi="Times New Roman" w:cs="Times New Roman"/>
        </w:rPr>
        <w:t>PLoS</w:t>
      </w:r>
      <w:proofErr w:type="spellEnd"/>
      <w:r w:rsidRPr="00AA0A1E">
        <w:rPr>
          <w:rFonts w:ascii="Times New Roman" w:hAnsi="Times New Roman" w:cs="Times New Roman"/>
        </w:rPr>
        <w:t xml:space="preserve"> Biology </w:t>
      </w:r>
      <w:proofErr w:type="gramStart"/>
      <w:r w:rsidRPr="00AA0A1E">
        <w:rPr>
          <w:rFonts w:ascii="Times New Roman" w:hAnsi="Times New Roman" w:cs="Times New Roman"/>
        </w:rPr>
        <w:t>12:e</w:t>
      </w:r>
      <w:proofErr w:type="gramEnd"/>
      <w:r w:rsidRPr="00AA0A1E">
        <w:rPr>
          <w:rFonts w:ascii="Times New Roman" w:hAnsi="Times New Roman" w:cs="Times New Roman"/>
        </w:rPr>
        <w:t>1001891.</w:t>
      </w:r>
    </w:p>
    <w:p w14:paraId="4682D602" w14:textId="77777777" w:rsidR="00C60D71" w:rsidRPr="00AA0A1E" w:rsidRDefault="00B16883">
      <w:pPr>
        <w:pStyle w:val="Bibliography"/>
        <w:rPr>
          <w:rFonts w:ascii="Times New Roman" w:hAnsi="Times New Roman" w:cs="Times New Roman"/>
        </w:rPr>
      </w:pPr>
      <w:bookmarkStart w:id="305" w:name="ref-venter2018"/>
      <w:bookmarkEnd w:id="304"/>
      <w:r w:rsidRPr="00AA0A1E">
        <w:rPr>
          <w:rFonts w:ascii="Times New Roman" w:hAnsi="Times New Roman" w:cs="Times New Roman"/>
        </w:rPr>
        <w:t xml:space="preserve">Venter, O., A. </w:t>
      </w:r>
      <w:proofErr w:type="spellStart"/>
      <w:r w:rsidRPr="00AA0A1E">
        <w:rPr>
          <w:rFonts w:ascii="Times New Roman" w:hAnsi="Times New Roman" w:cs="Times New Roman"/>
        </w:rPr>
        <w:t>Magrach</w:t>
      </w:r>
      <w:proofErr w:type="spellEnd"/>
      <w:r w:rsidRPr="00AA0A1E">
        <w:rPr>
          <w:rFonts w:ascii="Times New Roman" w:hAnsi="Times New Roman" w:cs="Times New Roman"/>
        </w:rPr>
        <w:t xml:space="preserve">, N. Outram, C. J. Klein, H. P. </w:t>
      </w:r>
      <w:proofErr w:type="spellStart"/>
      <w:r w:rsidRPr="00AA0A1E">
        <w:rPr>
          <w:rFonts w:ascii="Times New Roman" w:hAnsi="Times New Roman" w:cs="Times New Roman"/>
        </w:rPr>
        <w:t>Possingham</w:t>
      </w:r>
      <w:proofErr w:type="spellEnd"/>
      <w:r w:rsidRPr="00AA0A1E">
        <w:rPr>
          <w:rFonts w:ascii="Times New Roman" w:hAnsi="Times New Roman" w:cs="Times New Roman"/>
        </w:rPr>
        <w:t xml:space="preserve">, M. Di Marco, and J. E. M. Watson. 2018. Bias in protected-area location and its effects on long-term aspirations of biodiversity </w:t>
      </w:r>
      <w:r w:rsidRPr="00AA0A1E">
        <w:rPr>
          <w:rFonts w:ascii="Times New Roman" w:hAnsi="Times New Roman" w:cs="Times New Roman"/>
        </w:rPr>
        <w:lastRenderedPageBreak/>
        <w:t>conventions. Conservation Biology: The Journal of the Society for Conservation Biology 32:127–134.</w:t>
      </w:r>
    </w:p>
    <w:p w14:paraId="2458ECE2" w14:textId="77777777" w:rsidR="00C60D71" w:rsidRPr="00AA0A1E" w:rsidRDefault="00B16883">
      <w:pPr>
        <w:pStyle w:val="Bibliography"/>
        <w:rPr>
          <w:rFonts w:ascii="Times New Roman" w:hAnsi="Times New Roman" w:cs="Times New Roman"/>
        </w:rPr>
      </w:pPr>
      <w:bookmarkStart w:id="306" w:name="ref-wang2020"/>
      <w:bookmarkEnd w:id="305"/>
      <w:r w:rsidRPr="00AA0A1E">
        <w:rPr>
          <w:rFonts w:ascii="Times New Roman" w:hAnsi="Times New Roman" w:cs="Times New Roman"/>
        </w:rPr>
        <w:t xml:space="preserve">Wang, T., P. </w:t>
      </w:r>
      <w:proofErr w:type="spellStart"/>
      <w:r w:rsidRPr="00AA0A1E">
        <w:rPr>
          <w:rFonts w:ascii="Times New Roman" w:hAnsi="Times New Roman" w:cs="Times New Roman"/>
        </w:rPr>
        <w:t>Smets</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Chourmouzis</w:t>
      </w:r>
      <w:proofErr w:type="spellEnd"/>
      <w:r w:rsidRPr="00AA0A1E">
        <w:rPr>
          <w:rFonts w:ascii="Times New Roman" w:hAnsi="Times New Roman" w:cs="Times New Roman"/>
        </w:rPr>
        <w:t xml:space="preserve">, S. N. Aitken, and D. </w:t>
      </w:r>
      <w:proofErr w:type="spellStart"/>
      <w:r w:rsidRPr="00AA0A1E">
        <w:rPr>
          <w:rFonts w:ascii="Times New Roman" w:hAnsi="Times New Roman" w:cs="Times New Roman"/>
        </w:rPr>
        <w:t>Kolotelo</w:t>
      </w:r>
      <w:proofErr w:type="spellEnd"/>
      <w:r w:rsidRPr="00AA0A1E">
        <w:rPr>
          <w:rFonts w:ascii="Times New Roman" w:hAnsi="Times New Roman" w:cs="Times New Roman"/>
        </w:rPr>
        <w:t xml:space="preserve">. 2020. Conservation status of native tree species in British Columbia. Global Ecology and Conservation </w:t>
      </w:r>
      <w:proofErr w:type="gramStart"/>
      <w:r w:rsidRPr="00AA0A1E">
        <w:rPr>
          <w:rFonts w:ascii="Times New Roman" w:hAnsi="Times New Roman" w:cs="Times New Roman"/>
        </w:rPr>
        <w:t>24:e</w:t>
      </w:r>
      <w:proofErr w:type="gramEnd"/>
      <w:r w:rsidRPr="00AA0A1E">
        <w:rPr>
          <w:rFonts w:ascii="Times New Roman" w:hAnsi="Times New Roman" w:cs="Times New Roman"/>
        </w:rPr>
        <w:t>01362.</w:t>
      </w:r>
    </w:p>
    <w:p w14:paraId="028471FF" w14:textId="77777777" w:rsidR="00C60D71" w:rsidRPr="00AA0A1E" w:rsidRDefault="00B16883">
      <w:pPr>
        <w:pStyle w:val="Bibliography"/>
        <w:rPr>
          <w:rFonts w:ascii="Times New Roman" w:hAnsi="Times New Roman" w:cs="Times New Roman"/>
        </w:rPr>
      </w:pPr>
      <w:bookmarkStart w:id="307" w:name="Xe3fa54489224f1075d09372f0ed2b1a77595036"/>
      <w:bookmarkEnd w:id="306"/>
      <w:r w:rsidRPr="00AA0A1E">
        <w:rPr>
          <w:rFonts w:ascii="Times New Roman" w:hAnsi="Times New Roman" w:cs="Times New Roman"/>
        </w:rPr>
        <w:t xml:space="preserve">Watson, J. E. M., N. Dudley, D. B. </w:t>
      </w:r>
      <w:proofErr w:type="spellStart"/>
      <w:r w:rsidRPr="00AA0A1E">
        <w:rPr>
          <w:rFonts w:ascii="Times New Roman" w:hAnsi="Times New Roman" w:cs="Times New Roman"/>
        </w:rPr>
        <w:t>Segan</w:t>
      </w:r>
      <w:proofErr w:type="spellEnd"/>
      <w:r w:rsidRPr="00AA0A1E">
        <w:rPr>
          <w:rFonts w:ascii="Times New Roman" w:hAnsi="Times New Roman" w:cs="Times New Roman"/>
        </w:rPr>
        <w:t>, and M. Hockings. 2014. The performance and potential of protected areas. Nature 515:67–73.</w:t>
      </w:r>
    </w:p>
    <w:p w14:paraId="2E15F996" w14:textId="77777777" w:rsidR="00C60D71" w:rsidRPr="00AA0A1E" w:rsidRDefault="00B16883">
      <w:pPr>
        <w:pStyle w:val="Bibliography"/>
        <w:rPr>
          <w:rFonts w:ascii="Times New Roman" w:hAnsi="Times New Roman" w:cs="Times New Roman"/>
        </w:rPr>
      </w:pPr>
      <w:bookmarkStart w:id="308" w:name="ref-whitePixelBasedImageCompositing2014"/>
      <w:bookmarkEnd w:id="307"/>
      <w:r w:rsidRPr="00AA0A1E">
        <w:rPr>
          <w:rFonts w:ascii="Times New Roman" w:hAnsi="Times New Roman" w:cs="Times New Roman"/>
        </w:rPr>
        <w:t xml:space="preserve">White, Joanne. C.,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G. W. Hobart, J. E. Luther,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P. Griffiths, N. C. Coops, R. J. Hall, P. </w:t>
      </w:r>
      <w:proofErr w:type="spellStart"/>
      <w:r w:rsidRPr="00AA0A1E">
        <w:rPr>
          <w:rFonts w:ascii="Times New Roman" w:hAnsi="Times New Roman" w:cs="Times New Roman"/>
        </w:rPr>
        <w:t>Hostert</w:t>
      </w:r>
      <w:proofErr w:type="spellEnd"/>
      <w:r w:rsidRPr="00AA0A1E">
        <w:rPr>
          <w:rFonts w:ascii="Times New Roman" w:hAnsi="Times New Roman" w:cs="Times New Roman"/>
        </w:rPr>
        <w:t>, A. Dyk, and L. Guindon. 2014. Pixel-Based Image Compositing for Large-Area Dense Time Series Applications and Science. Canadian Journal of Remote Sensing 40:192–212.</w:t>
      </w:r>
    </w:p>
    <w:p w14:paraId="1C14C0F2" w14:textId="77777777" w:rsidR="00C60D71" w:rsidRPr="00AA0A1E" w:rsidRDefault="00B16883">
      <w:pPr>
        <w:pStyle w:val="Bibliography"/>
        <w:rPr>
          <w:rFonts w:ascii="Times New Roman" w:hAnsi="Times New Roman" w:cs="Times New Roman"/>
        </w:rPr>
      </w:pPr>
      <w:bookmarkStart w:id="309" w:name="ref-wiens2009"/>
      <w:bookmarkEnd w:id="308"/>
      <w:r w:rsidRPr="00AA0A1E">
        <w:rPr>
          <w:rFonts w:ascii="Times New Roman" w:hAnsi="Times New Roman" w:cs="Times New Roman"/>
        </w:rPr>
        <w:t xml:space="preserve">Wiens, J., R. Sutter, M. Anderson, J. Blanchard, A. Barnett, N. </w:t>
      </w:r>
      <w:proofErr w:type="spellStart"/>
      <w:r w:rsidRPr="00AA0A1E">
        <w:rPr>
          <w:rFonts w:ascii="Times New Roman" w:hAnsi="Times New Roman" w:cs="Times New Roman"/>
        </w:rPr>
        <w:t>aguilar-amuchastegui</w:t>
      </w:r>
      <w:proofErr w:type="spellEnd"/>
      <w:r w:rsidRPr="00AA0A1E">
        <w:rPr>
          <w:rFonts w:ascii="Times New Roman" w:hAnsi="Times New Roman" w:cs="Times New Roman"/>
        </w:rPr>
        <w:t>, C. Avery, and S. Laine. 2009. Selecting and conserving lands for biodiversity: The role of remote sensing. Remote Sensing of Environment 113:1370–1381.</w:t>
      </w:r>
    </w:p>
    <w:p w14:paraId="633AB909" w14:textId="77777777" w:rsidR="00C60D71" w:rsidRPr="00AA0A1E" w:rsidRDefault="00B16883">
      <w:pPr>
        <w:pStyle w:val="Bibliography"/>
        <w:rPr>
          <w:rFonts w:ascii="Times New Roman" w:hAnsi="Times New Roman" w:cs="Times New Roman"/>
        </w:rPr>
      </w:pPr>
      <w:bookmarkStart w:id="310" w:name="X123df1f0105a9dc914f7f1ae6a5793f3fc8a6e2"/>
      <w:bookmarkEnd w:id="309"/>
      <w:r w:rsidRPr="00AA0A1E">
        <w:rPr>
          <w:rFonts w:ascii="Times New Roman" w:hAnsi="Times New Roman" w:cs="Times New Roman"/>
        </w:rPr>
        <w:t>Woodley, S. 1993. Monitoring and Measuring Ecosystem Integrity in Canadian National Parks. Ecological Integrity and the Management of Ecosystems. Taylor &amp; Francis.</w:t>
      </w:r>
    </w:p>
    <w:p w14:paraId="5ED98627" w14:textId="77777777" w:rsidR="00C60D71" w:rsidRPr="00AA0A1E" w:rsidRDefault="00B16883">
      <w:pPr>
        <w:pStyle w:val="Bibliography"/>
        <w:rPr>
          <w:rFonts w:ascii="Times New Roman" w:hAnsi="Times New Roman" w:cs="Times New Roman"/>
        </w:rPr>
      </w:pPr>
      <w:bookmarkStart w:id="311" w:name="ref-wulderOpeningArchiveHow2012"/>
      <w:bookmarkEnd w:id="310"/>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M. A., J. G. </w:t>
      </w:r>
      <w:proofErr w:type="spellStart"/>
      <w:r w:rsidRPr="00AA0A1E">
        <w:rPr>
          <w:rFonts w:ascii="Times New Roman" w:hAnsi="Times New Roman" w:cs="Times New Roman"/>
        </w:rPr>
        <w:t>Masek</w:t>
      </w:r>
      <w:proofErr w:type="spellEnd"/>
      <w:r w:rsidRPr="00AA0A1E">
        <w:rPr>
          <w:rFonts w:ascii="Times New Roman" w:hAnsi="Times New Roman" w:cs="Times New Roman"/>
        </w:rPr>
        <w:t>, W. B. Cohen, T. R. Loveland, and C. E. Woodcock. 2012a. Opening the archive: How free data has enabled the science and monitoring promise of Landsat. Remote Sensing of Environment 122:2–10.</w:t>
      </w:r>
    </w:p>
    <w:p w14:paraId="59FC77FC" w14:textId="77777777" w:rsidR="00C60D71" w:rsidRPr="00AA0A1E" w:rsidRDefault="00B16883">
      <w:pPr>
        <w:pStyle w:val="Bibliography"/>
        <w:rPr>
          <w:rFonts w:ascii="Times New Roman" w:hAnsi="Times New Roman" w:cs="Times New Roman"/>
        </w:rPr>
      </w:pPr>
      <w:bookmarkStart w:id="312" w:name="ref-wulder2016"/>
      <w:bookmarkEnd w:id="311"/>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M. A., J. C. White, T. R. Loveland, C. E. Woodcock, A. S. </w:t>
      </w:r>
      <w:proofErr w:type="spellStart"/>
      <w:r w:rsidRPr="00AA0A1E">
        <w:rPr>
          <w:rFonts w:ascii="Times New Roman" w:hAnsi="Times New Roman" w:cs="Times New Roman"/>
        </w:rPr>
        <w:t>Belward</w:t>
      </w:r>
      <w:proofErr w:type="spellEnd"/>
      <w:r w:rsidRPr="00AA0A1E">
        <w:rPr>
          <w:rFonts w:ascii="Times New Roman" w:hAnsi="Times New Roman" w:cs="Times New Roman"/>
        </w:rPr>
        <w:t xml:space="preserve">, W. B. Cohen, E. A. </w:t>
      </w:r>
      <w:proofErr w:type="spellStart"/>
      <w:r w:rsidRPr="00AA0A1E">
        <w:rPr>
          <w:rFonts w:ascii="Times New Roman" w:hAnsi="Times New Roman" w:cs="Times New Roman"/>
        </w:rPr>
        <w:t>Fosnight</w:t>
      </w:r>
      <w:proofErr w:type="spellEnd"/>
      <w:r w:rsidRPr="00AA0A1E">
        <w:rPr>
          <w:rFonts w:ascii="Times New Roman" w:hAnsi="Times New Roman" w:cs="Times New Roman"/>
        </w:rPr>
        <w:t xml:space="preserve">, J. Shaw, J. G. </w:t>
      </w:r>
      <w:proofErr w:type="spellStart"/>
      <w:r w:rsidRPr="00AA0A1E">
        <w:rPr>
          <w:rFonts w:ascii="Times New Roman" w:hAnsi="Times New Roman" w:cs="Times New Roman"/>
        </w:rPr>
        <w:t>Masek</w:t>
      </w:r>
      <w:proofErr w:type="spellEnd"/>
      <w:r w:rsidRPr="00AA0A1E">
        <w:rPr>
          <w:rFonts w:ascii="Times New Roman" w:hAnsi="Times New Roman" w:cs="Times New Roman"/>
        </w:rPr>
        <w:t>, and D. P. Roy. 2016. The global Landsat archive: Status, consolidation, and direction. Remote Sensing of Environment 185:271–283.</w:t>
      </w:r>
    </w:p>
    <w:p w14:paraId="4593D504" w14:textId="77777777" w:rsidR="00C60D71" w:rsidRPr="00AA0A1E" w:rsidRDefault="00B16883">
      <w:pPr>
        <w:pStyle w:val="Bibliography"/>
        <w:rPr>
          <w:rFonts w:ascii="Times New Roman" w:hAnsi="Times New Roman" w:cs="Times New Roman"/>
        </w:rPr>
      </w:pPr>
      <w:bookmarkStart w:id="313" w:name="ref-wulderLidarSamplingLargearea2012"/>
      <w:bookmarkEnd w:id="312"/>
      <w:proofErr w:type="spellStart"/>
      <w:r w:rsidRPr="00AA0A1E">
        <w:rPr>
          <w:rFonts w:ascii="Times New Roman" w:hAnsi="Times New Roman" w:cs="Times New Roman"/>
        </w:rPr>
        <w:lastRenderedPageBreak/>
        <w:t>Wulder</w:t>
      </w:r>
      <w:proofErr w:type="spellEnd"/>
      <w:r w:rsidRPr="00AA0A1E">
        <w:rPr>
          <w:rFonts w:ascii="Times New Roman" w:hAnsi="Times New Roman" w:cs="Times New Roman"/>
        </w:rPr>
        <w:t xml:space="preserve">, M. A., J. C. White, R. F. Nelson, E. </w:t>
      </w:r>
      <w:proofErr w:type="spellStart"/>
      <w:r w:rsidRPr="00AA0A1E">
        <w:rPr>
          <w:rFonts w:ascii="Times New Roman" w:hAnsi="Times New Roman" w:cs="Times New Roman"/>
        </w:rPr>
        <w:t>Næsset</w:t>
      </w:r>
      <w:proofErr w:type="spellEnd"/>
      <w:r w:rsidRPr="00AA0A1E">
        <w:rPr>
          <w:rFonts w:ascii="Times New Roman" w:hAnsi="Times New Roman" w:cs="Times New Roman"/>
        </w:rPr>
        <w:t xml:space="preserve">, H. O. </w:t>
      </w:r>
      <w:proofErr w:type="spellStart"/>
      <w:r w:rsidRPr="00AA0A1E">
        <w:rPr>
          <w:rFonts w:ascii="Times New Roman" w:hAnsi="Times New Roman" w:cs="Times New Roman"/>
        </w:rPr>
        <w:t>Ørka</w:t>
      </w:r>
      <w:proofErr w:type="spellEnd"/>
      <w:r w:rsidRPr="00AA0A1E">
        <w:rPr>
          <w:rFonts w:ascii="Times New Roman" w:hAnsi="Times New Roman" w:cs="Times New Roman"/>
        </w:rPr>
        <w:t xml:space="preserve">, N. C. Coops, T. </w:t>
      </w:r>
      <w:proofErr w:type="spellStart"/>
      <w:r w:rsidRPr="00AA0A1E">
        <w:rPr>
          <w:rFonts w:ascii="Times New Roman" w:hAnsi="Times New Roman" w:cs="Times New Roman"/>
        </w:rPr>
        <w:t>Hilker</w:t>
      </w:r>
      <w:proofErr w:type="spellEnd"/>
      <w:r w:rsidRPr="00AA0A1E">
        <w:rPr>
          <w:rFonts w:ascii="Times New Roman" w:hAnsi="Times New Roman" w:cs="Times New Roman"/>
        </w:rPr>
        <w:t xml:space="preserve">, C. W. Bater, and T. </w:t>
      </w:r>
      <w:proofErr w:type="spellStart"/>
      <w:r w:rsidRPr="00AA0A1E">
        <w:rPr>
          <w:rFonts w:ascii="Times New Roman" w:hAnsi="Times New Roman" w:cs="Times New Roman"/>
        </w:rPr>
        <w:t>Gobakken</w:t>
      </w:r>
      <w:proofErr w:type="spellEnd"/>
      <w:r w:rsidRPr="00AA0A1E">
        <w:rPr>
          <w:rFonts w:ascii="Times New Roman" w:hAnsi="Times New Roman" w:cs="Times New Roman"/>
        </w:rPr>
        <w:t>. 2012b. Lidar sampling for large-area forest characterization: A review. Remote Sensing of Environment 121:196–209.</w:t>
      </w:r>
    </w:p>
    <w:p w14:paraId="535FC575" w14:textId="77777777" w:rsidR="00C60D71" w:rsidRPr="00AA0A1E" w:rsidRDefault="00B16883">
      <w:pPr>
        <w:pStyle w:val="Bibliography"/>
        <w:rPr>
          <w:rFonts w:ascii="Times New Roman" w:hAnsi="Times New Roman" w:cs="Times New Roman"/>
        </w:rPr>
      </w:pPr>
      <w:bookmarkStart w:id="314" w:name="ref-zanagadaniele2021"/>
      <w:bookmarkEnd w:id="313"/>
      <w:proofErr w:type="spellStart"/>
      <w:r w:rsidRPr="00AA0A1E">
        <w:rPr>
          <w:rFonts w:ascii="Times New Roman" w:hAnsi="Times New Roman" w:cs="Times New Roman"/>
        </w:rPr>
        <w:t>Zanaga</w:t>
      </w:r>
      <w:proofErr w:type="spellEnd"/>
      <w:r w:rsidRPr="00AA0A1E">
        <w:rPr>
          <w:rFonts w:ascii="Times New Roman" w:hAnsi="Times New Roman" w:cs="Times New Roman"/>
        </w:rPr>
        <w:t xml:space="preserve">, D., R. Van De </w:t>
      </w:r>
      <w:proofErr w:type="spellStart"/>
      <w:r w:rsidRPr="00AA0A1E">
        <w:rPr>
          <w:rFonts w:ascii="Times New Roman" w:hAnsi="Times New Roman" w:cs="Times New Roman"/>
        </w:rPr>
        <w:t>Kerchove</w:t>
      </w:r>
      <w:proofErr w:type="spellEnd"/>
      <w:r w:rsidRPr="00AA0A1E">
        <w:rPr>
          <w:rFonts w:ascii="Times New Roman" w:hAnsi="Times New Roman" w:cs="Times New Roman"/>
        </w:rPr>
        <w:t xml:space="preserve">, W. De </w:t>
      </w:r>
      <w:proofErr w:type="spellStart"/>
      <w:r w:rsidRPr="00AA0A1E">
        <w:rPr>
          <w:rFonts w:ascii="Times New Roman" w:hAnsi="Times New Roman" w:cs="Times New Roman"/>
        </w:rPr>
        <w:t>Keersmaecker</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Souverijns</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Brockmann</w:t>
      </w:r>
      <w:proofErr w:type="spellEnd"/>
      <w:r w:rsidRPr="00AA0A1E">
        <w:rPr>
          <w:rFonts w:ascii="Times New Roman" w:hAnsi="Times New Roman" w:cs="Times New Roman"/>
        </w:rPr>
        <w:t xml:space="preserve">, R. Quast, J. </w:t>
      </w:r>
      <w:proofErr w:type="spellStart"/>
      <w:r w:rsidRPr="00AA0A1E">
        <w:rPr>
          <w:rFonts w:ascii="Times New Roman" w:hAnsi="Times New Roman" w:cs="Times New Roman"/>
        </w:rPr>
        <w:t>Wevers</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Grosu</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Paccini</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Vergnaud</w:t>
      </w:r>
      <w:proofErr w:type="spellEnd"/>
      <w:r w:rsidRPr="00AA0A1E">
        <w:rPr>
          <w:rFonts w:ascii="Times New Roman" w:hAnsi="Times New Roman" w:cs="Times New Roman"/>
        </w:rPr>
        <w:t xml:space="preserve">, O. Cartus, M. Santoro, S. Fritz, I. Georgieva, M. </w:t>
      </w:r>
      <w:proofErr w:type="spellStart"/>
      <w:r w:rsidRPr="00AA0A1E">
        <w:rPr>
          <w:rFonts w:ascii="Times New Roman" w:hAnsi="Times New Roman" w:cs="Times New Roman"/>
        </w:rPr>
        <w:t>Lesiv</w:t>
      </w:r>
      <w:proofErr w:type="spellEnd"/>
      <w:r w:rsidRPr="00AA0A1E">
        <w:rPr>
          <w:rFonts w:ascii="Times New Roman" w:hAnsi="Times New Roman" w:cs="Times New Roman"/>
        </w:rPr>
        <w:t xml:space="preserve">, S. Carter, M. Herold, L. Li, N.-E. </w:t>
      </w:r>
      <w:proofErr w:type="spellStart"/>
      <w:r w:rsidRPr="00AA0A1E">
        <w:rPr>
          <w:rFonts w:ascii="Times New Roman" w:hAnsi="Times New Roman" w:cs="Times New Roman"/>
        </w:rPr>
        <w:t>Tsendbazar</w:t>
      </w:r>
      <w:proofErr w:type="spellEnd"/>
      <w:r w:rsidRPr="00AA0A1E">
        <w:rPr>
          <w:rFonts w:ascii="Times New Roman" w:hAnsi="Times New Roman" w:cs="Times New Roman"/>
        </w:rPr>
        <w:t xml:space="preserve">, F. </w:t>
      </w:r>
      <w:proofErr w:type="spellStart"/>
      <w:r w:rsidRPr="00AA0A1E">
        <w:rPr>
          <w:rFonts w:ascii="Times New Roman" w:hAnsi="Times New Roman" w:cs="Times New Roman"/>
        </w:rPr>
        <w:t>Ramoino</w:t>
      </w:r>
      <w:proofErr w:type="spellEnd"/>
      <w:r w:rsidRPr="00AA0A1E">
        <w:rPr>
          <w:rFonts w:ascii="Times New Roman" w:hAnsi="Times New Roman" w:cs="Times New Roman"/>
        </w:rPr>
        <w:t xml:space="preserve">, and O. </w:t>
      </w:r>
      <w:proofErr w:type="spellStart"/>
      <w:r w:rsidRPr="00AA0A1E">
        <w:rPr>
          <w:rFonts w:ascii="Times New Roman" w:hAnsi="Times New Roman" w:cs="Times New Roman"/>
        </w:rPr>
        <w:t>Arino</w:t>
      </w:r>
      <w:proofErr w:type="spellEnd"/>
      <w:r w:rsidRPr="00AA0A1E">
        <w:rPr>
          <w:rFonts w:ascii="Times New Roman" w:hAnsi="Times New Roman" w:cs="Times New Roman"/>
        </w:rPr>
        <w:t xml:space="preserve">. 2021. ESA </w:t>
      </w:r>
      <w:proofErr w:type="spellStart"/>
      <w:r w:rsidRPr="00AA0A1E">
        <w:rPr>
          <w:rFonts w:ascii="Times New Roman" w:hAnsi="Times New Roman" w:cs="Times New Roman"/>
        </w:rPr>
        <w:t>WorldCover</w:t>
      </w:r>
      <w:proofErr w:type="spellEnd"/>
      <w:r w:rsidRPr="00AA0A1E">
        <w:rPr>
          <w:rFonts w:ascii="Times New Roman" w:hAnsi="Times New Roman" w:cs="Times New Roman"/>
        </w:rPr>
        <w:t xml:space="preserve"> 10 m 2020 v100.</w:t>
      </w:r>
    </w:p>
    <w:p w14:paraId="1C26EC87" w14:textId="77777777" w:rsidR="00C60D71" w:rsidRPr="00AA0A1E" w:rsidRDefault="00B16883">
      <w:pPr>
        <w:pStyle w:val="Bibliography"/>
        <w:rPr>
          <w:rFonts w:ascii="Times New Roman" w:hAnsi="Times New Roman" w:cs="Times New Roman"/>
        </w:rPr>
      </w:pPr>
      <w:bookmarkStart w:id="315" w:name="ref-zhang2003"/>
      <w:bookmarkEnd w:id="314"/>
      <w:r w:rsidRPr="00AA0A1E">
        <w:rPr>
          <w:rFonts w:ascii="Times New Roman" w:hAnsi="Times New Roman" w:cs="Times New Roman"/>
        </w:rPr>
        <w:t xml:space="preserve">Zhang, X. Y., M. A. </w:t>
      </w:r>
      <w:proofErr w:type="spellStart"/>
      <w:r w:rsidRPr="00AA0A1E">
        <w:rPr>
          <w:rFonts w:ascii="Times New Roman" w:hAnsi="Times New Roman" w:cs="Times New Roman"/>
        </w:rPr>
        <w:t>Friedl</w:t>
      </w:r>
      <w:proofErr w:type="spellEnd"/>
      <w:r w:rsidRPr="00AA0A1E">
        <w:rPr>
          <w:rFonts w:ascii="Times New Roman" w:hAnsi="Times New Roman" w:cs="Times New Roman"/>
        </w:rPr>
        <w:t xml:space="preserve">, C. B. Schaaf, A. H. Strahler, J. C. F. Hodges, F. Gao, B. C. Reed, and A. </w:t>
      </w:r>
      <w:proofErr w:type="spellStart"/>
      <w:r w:rsidRPr="00AA0A1E">
        <w:rPr>
          <w:rFonts w:ascii="Times New Roman" w:hAnsi="Times New Roman" w:cs="Times New Roman"/>
        </w:rPr>
        <w:t>Huete</w:t>
      </w:r>
      <w:proofErr w:type="spellEnd"/>
      <w:r w:rsidRPr="00AA0A1E">
        <w:rPr>
          <w:rFonts w:ascii="Times New Roman" w:hAnsi="Times New Roman" w:cs="Times New Roman"/>
        </w:rPr>
        <w:t>. 2003. Monitoring vegetation phenology using MODIS. Remote Sensing of Environment 84:471–475.</w:t>
      </w:r>
    </w:p>
    <w:bookmarkEnd w:id="200"/>
    <w:bookmarkEnd w:id="315"/>
    <w:p w14:paraId="1C4CB469" w14:textId="77777777" w:rsidR="00C60D71" w:rsidRDefault="00B16883" w:rsidP="00AA0A1E">
      <w:pPr>
        <w:pStyle w:val="Heading1"/>
      </w:pPr>
      <w:r w:rsidRPr="00AA0A1E">
        <w:br w:type="page"/>
      </w:r>
      <w:r w:rsidR="00AA0A1E">
        <w:lastRenderedPageBreak/>
        <w:t>Tables</w:t>
      </w:r>
    </w:p>
    <w:p w14:paraId="45B1F0EB" w14:textId="77777777"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316" w:name="tab:bec-table"/>
      <w:r w:rsidRPr="00B16883">
        <w:rPr>
          <w:rFonts w:ascii="Times New Roman" w:hAnsi="Times New Roman" w:cs="Times New Roman"/>
          <w:i w:val="0"/>
        </w:rPr>
        <w:t>Number of subzones, total area, and percent protected by BEC Zone</w:t>
      </w:r>
      <w:bookmarkEnd w:id="316"/>
    </w:p>
    <w:tbl>
      <w:tblPr>
        <w:tblW w:w="0" w:type="auto"/>
        <w:jc w:val="center"/>
        <w:tblLook w:val="0420" w:firstRow="1" w:lastRow="0" w:firstColumn="0" w:lastColumn="0" w:noHBand="0" w:noVBand="1"/>
      </w:tblPr>
      <w:tblGrid>
        <w:gridCol w:w="824"/>
        <w:gridCol w:w="3316"/>
        <w:gridCol w:w="1447"/>
        <w:gridCol w:w="1190"/>
        <w:gridCol w:w="1196"/>
      </w:tblGrid>
      <w:tr w:rsidR="00AA0A1E" w:rsidRPr="00AA0A1E" w14:paraId="186E5F2B" w14:textId="77777777"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7439D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DCD2F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9614F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of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AFFDC8"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A7D39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 Protected</w:t>
            </w:r>
          </w:p>
        </w:tc>
      </w:tr>
      <w:tr w:rsidR="00AA0A1E" w:rsidRPr="00AA0A1E" w14:paraId="29C64124" w14:textId="77777777" w:rsidTr="00B16883">
        <w:trPr>
          <w:cantSplit/>
          <w:jc w:val="center"/>
        </w:trPr>
        <w:tc>
          <w:tcPr>
            <w:tcW w:w="0" w:type="auto"/>
            <w:shd w:val="clear" w:color="auto" w:fill="FFFFFF"/>
            <w:tcMar>
              <w:top w:w="0" w:type="dxa"/>
              <w:left w:w="0" w:type="dxa"/>
              <w:bottom w:w="0" w:type="dxa"/>
              <w:right w:w="0" w:type="dxa"/>
            </w:tcMar>
            <w:vAlign w:val="center"/>
          </w:tcPr>
          <w:p w14:paraId="5D45B7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14:paraId="5698FE5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14:paraId="46635F3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6D47F57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14:paraId="7CA039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14:paraId="66F139BF" w14:textId="77777777" w:rsidTr="00B16883">
        <w:trPr>
          <w:cantSplit/>
          <w:jc w:val="center"/>
        </w:trPr>
        <w:tc>
          <w:tcPr>
            <w:tcW w:w="0" w:type="auto"/>
            <w:shd w:val="clear" w:color="auto" w:fill="FFFFFF"/>
            <w:tcMar>
              <w:top w:w="0" w:type="dxa"/>
              <w:left w:w="0" w:type="dxa"/>
              <w:bottom w:w="0" w:type="dxa"/>
              <w:right w:w="0" w:type="dxa"/>
            </w:tcMar>
            <w:vAlign w:val="center"/>
          </w:tcPr>
          <w:p w14:paraId="35BDC2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14:paraId="4BCDC48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14:paraId="2FF96D00"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0ED75971"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14:paraId="768EFF9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14:paraId="4FF69DFD" w14:textId="77777777" w:rsidTr="00B16883">
        <w:trPr>
          <w:cantSplit/>
          <w:jc w:val="center"/>
        </w:trPr>
        <w:tc>
          <w:tcPr>
            <w:tcW w:w="0" w:type="auto"/>
            <w:shd w:val="clear" w:color="auto" w:fill="FFFFFF"/>
            <w:tcMar>
              <w:top w:w="0" w:type="dxa"/>
              <w:left w:w="0" w:type="dxa"/>
              <w:bottom w:w="0" w:type="dxa"/>
              <w:right w:w="0" w:type="dxa"/>
            </w:tcMar>
            <w:vAlign w:val="center"/>
          </w:tcPr>
          <w:p w14:paraId="4F413D3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14:paraId="14D61EE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14:paraId="756B648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14:paraId="33FD1B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14:paraId="100CA3D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14:paraId="08512F7D" w14:textId="77777777" w:rsidTr="00B16883">
        <w:trPr>
          <w:cantSplit/>
          <w:jc w:val="center"/>
        </w:trPr>
        <w:tc>
          <w:tcPr>
            <w:tcW w:w="0" w:type="auto"/>
            <w:shd w:val="clear" w:color="auto" w:fill="FFFFFF"/>
            <w:tcMar>
              <w:top w:w="0" w:type="dxa"/>
              <w:left w:w="0" w:type="dxa"/>
              <w:bottom w:w="0" w:type="dxa"/>
              <w:right w:w="0" w:type="dxa"/>
            </w:tcMar>
            <w:vAlign w:val="center"/>
          </w:tcPr>
          <w:p w14:paraId="4317CAC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14:paraId="02CBF6C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14:paraId="65C74E7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2A1A1615"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14:paraId="45CDEEDB"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14:paraId="6C1D483E" w14:textId="77777777" w:rsidTr="00B16883">
        <w:trPr>
          <w:cantSplit/>
          <w:jc w:val="center"/>
        </w:trPr>
        <w:tc>
          <w:tcPr>
            <w:tcW w:w="0" w:type="auto"/>
            <w:shd w:val="clear" w:color="auto" w:fill="FFFFFF"/>
            <w:tcMar>
              <w:top w:w="0" w:type="dxa"/>
              <w:left w:w="0" w:type="dxa"/>
              <w:bottom w:w="0" w:type="dxa"/>
              <w:right w:w="0" w:type="dxa"/>
            </w:tcMar>
            <w:vAlign w:val="center"/>
          </w:tcPr>
          <w:p w14:paraId="2D977F6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14:paraId="27FFD76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14:paraId="1CF778B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14:paraId="5CDEC65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14:paraId="696BEAD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14:paraId="02BC3A58" w14:textId="77777777" w:rsidTr="00B16883">
        <w:trPr>
          <w:cantSplit/>
          <w:jc w:val="center"/>
        </w:trPr>
        <w:tc>
          <w:tcPr>
            <w:tcW w:w="0" w:type="auto"/>
            <w:shd w:val="clear" w:color="auto" w:fill="FFFFFF"/>
            <w:tcMar>
              <w:top w:w="0" w:type="dxa"/>
              <w:left w:w="0" w:type="dxa"/>
              <w:bottom w:w="0" w:type="dxa"/>
              <w:right w:w="0" w:type="dxa"/>
            </w:tcMar>
            <w:vAlign w:val="center"/>
          </w:tcPr>
          <w:p w14:paraId="3A69625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14:paraId="77ED979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14:paraId="70DC5CD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14:paraId="50E32CF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14:paraId="364150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14:paraId="4A84BFCC" w14:textId="77777777" w:rsidTr="00B16883">
        <w:trPr>
          <w:cantSplit/>
          <w:jc w:val="center"/>
        </w:trPr>
        <w:tc>
          <w:tcPr>
            <w:tcW w:w="0" w:type="auto"/>
            <w:shd w:val="clear" w:color="auto" w:fill="FFFFFF"/>
            <w:tcMar>
              <w:top w:w="0" w:type="dxa"/>
              <w:left w:w="0" w:type="dxa"/>
              <w:bottom w:w="0" w:type="dxa"/>
              <w:right w:w="0" w:type="dxa"/>
            </w:tcMar>
            <w:vAlign w:val="center"/>
          </w:tcPr>
          <w:p w14:paraId="0A1704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14:paraId="30230D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14:paraId="4BC7B9D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14:paraId="4831BCE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14:paraId="372967E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14:paraId="2F66E89F" w14:textId="77777777" w:rsidTr="00B16883">
        <w:trPr>
          <w:cantSplit/>
          <w:jc w:val="center"/>
        </w:trPr>
        <w:tc>
          <w:tcPr>
            <w:tcW w:w="0" w:type="auto"/>
            <w:shd w:val="clear" w:color="auto" w:fill="FFFFFF"/>
            <w:tcMar>
              <w:top w:w="0" w:type="dxa"/>
              <w:left w:w="0" w:type="dxa"/>
              <w:bottom w:w="0" w:type="dxa"/>
              <w:right w:w="0" w:type="dxa"/>
            </w:tcMar>
            <w:vAlign w:val="center"/>
          </w:tcPr>
          <w:p w14:paraId="61BEC0A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14:paraId="6DF10AA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14:paraId="53326F8D"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50EE47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14:paraId="6044185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14:paraId="7ADBF577" w14:textId="77777777" w:rsidTr="00B16883">
        <w:trPr>
          <w:cantSplit/>
          <w:jc w:val="center"/>
        </w:trPr>
        <w:tc>
          <w:tcPr>
            <w:tcW w:w="0" w:type="auto"/>
            <w:shd w:val="clear" w:color="auto" w:fill="FFFFFF"/>
            <w:tcMar>
              <w:top w:w="0" w:type="dxa"/>
              <w:left w:w="0" w:type="dxa"/>
              <w:bottom w:w="0" w:type="dxa"/>
              <w:right w:w="0" w:type="dxa"/>
            </w:tcMar>
            <w:vAlign w:val="center"/>
          </w:tcPr>
          <w:p w14:paraId="19F6F0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14:paraId="3183CEC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14:paraId="28A005A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1E069A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14:paraId="7E6EC72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14:paraId="3AA177E6" w14:textId="77777777" w:rsidTr="00B16883">
        <w:trPr>
          <w:cantSplit/>
          <w:jc w:val="center"/>
        </w:trPr>
        <w:tc>
          <w:tcPr>
            <w:tcW w:w="0" w:type="auto"/>
            <w:shd w:val="clear" w:color="auto" w:fill="FFFFFF"/>
            <w:tcMar>
              <w:top w:w="0" w:type="dxa"/>
              <w:left w:w="0" w:type="dxa"/>
              <w:bottom w:w="0" w:type="dxa"/>
              <w:right w:w="0" w:type="dxa"/>
            </w:tcMar>
            <w:vAlign w:val="center"/>
          </w:tcPr>
          <w:p w14:paraId="6364DAA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14:paraId="2F242AD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14:paraId="198BE6C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2721190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14:paraId="3BC9753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14:paraId="566A412A" w14:textId="77777777" w:rsidTr="00B16883">
        <w:trPr>
          <w:cantSplit/>
          <w:jc w:val="center"/>
        </w:trPr>
        <w:tc>
          <w:tcPr>
            <w:tcW w:w="0" w:type="auto"/>
            <w:shd w:val="clear" w:color="auto" w:fill="FFFFFF"/>
            <w:tcMar>
              <w:top w:w="0" w:type="dxa"/>
              <w:left w:w="0" w:type="dxa"/>
              <w:bottom w:w="0" w:type="dxa"/>
              <w:right w:w="0" w:type="dxa"/>
            </w:tcMar>
            <w:vAlign w:val="center"/>
          </w:tcPr>
          <w:p w14:paraId="5F8174A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14:paraId="0464995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14:paraId="225C39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14:paraId="4723914C"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14:paraId="3A89E02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14:paraId="2FB65B60" w14:textId="77777777" w:rsidTr="00B16883">
        <w:trPr>
          <w:cantSplit/>
          <w:jc w:val="center"/>
        </w:trPr>
        <w:tc>
          <w:tcPr>
            <w:tcW w:w="0" w:type="auto"/>
            <w:shd w:val="clear" w:color="auto" w:fill="FFFFFF"/>
            <w:tcMar>
              <w:top w:w="0" w:type="dxa"/>
              <w:left w:w="0" w:type="dxa"/>
              <w:bottom w:w="0" w:type="dxa"/>
              <w:right w:w="0" w:type="dxa"/>
            </w:tcMar>
            <w:vAlign w:val="center"/>
          </w:tcPr>
          <w:p w14:paraId="4552DD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14:paraId="16FABC1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14:paraId="2C0DBA09"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14:paraId="25A6A7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14:paraId="056C885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14:paraId="09427DD3" w14:textId="77777777" w:rsidTr="00B16883">
        <w:trPr>
          <w:cantSplit/>
          <w:jc w:val="center"/>
        </w:trPr>
        <w:tc>
          <w:tcPr>
            <w:tcW w:w="0" w:type="auto"/>
            <w:shd w:val="clear" w:color="auto" w:fill="FFFFFF"/>
            <w:tcMar>
              <w:top w:w="0" w:type="dxa"/>
              <w:left w:w="0" w:type="dxa"/>
              <w:bottom w:w="0" w:type="dxa"/>
              <w:right w:w="0" w:type="dxa"/>
            </w:tcMar>
            <w:vAlign w:val="center"/>
          </w:tcPr>
          <w:p w14:paraId="01DC44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14:paraId="7A3AA9B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14:paraId="378CFB2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368C619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14:paraId="42887D7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14:paraId="084353C3" w14:textId="77777777" w:rsidTr="00B16883">
        <w:trPr>
          <w:cantSplit/>
          <w:jc w:val="center"/>
        </w:trPr>
        <w:tc>
          <w:tcPr>
            <w:tcW w:w="0" w:type="auto"/>
            <w:shd w:val="clear" w:color="auto" w:fill="FFFFFF"/>
            <w:tcMar>
              <w:top w:w="0" w:type="dxa"/>
              <w:left w:w="0" w:type="dxa"/>
              <w:bottom w:w="0" w:type="dxa"/>
              <w:right w:w="0" w:type="dxa"/>
            </w:tcMar>
            <w:vAlign w:val="center"/>
          </w:tcPr>
          <w:p w14:paraId="56E1CC9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14:paraId="2F72748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14:paraId="54ED374F"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14:paraId="2B6FAA7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14:paraId="75EC609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14:paraId="444DC7F3" w14:textId="77777777" w:rsidTr="00B16883">
        <w:trPr>
          <w:cantSplit/>
          <w:jc w:val="center"/>
        </w:trPr>
        <w:tc>
          <w:tcPr>
            <w:tcW w:w="0" w:type="auto"/>
            <w:shd w:val="clear" w:color="auto" w:fill="FFFFFF"/>
            <w:tcMar>
              <w:top w:w="0" w:type="dxa"/>
              <w:left w:w="0" w:type="dxa"/>
              <w:bottom w:w="0" w:type="dxa"/>
              <w:right w:w="0" w:type="dxa"/>
            </w:tcMar>
            <w:vAlign w:val="center"/>
          </w:tcPr>
          <w:p w14:paraId="19F1028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14:paraId="4DFAF91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14:paraId="3031DCF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14:paraId="03F6B6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14:paraId="2ACE382C"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14:paraId="04FF6A12" w14:textId="77777777"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6FC98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14:paraId="5375734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14:paraId="5BD42FA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14:paraId="7634F0B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14:paraId="680438A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14:paraId="5594D582" w14:textId="77777777" w:rsidR="00AA0A1E" w:rsidRDefault="00B16883" w:rsidP="00AA0A1E">
      <w:pPr>
        <w:pStyle w:val="BodyText"/>
      </w:pPr>
      <w:r>
        <w:br w:type="page"/>
      </w:r>
    </w:p>
    <w:bookmarkEnd w:id="198"/>
    <w:p w14:paraId="49CFB311" w14:textId="77777777"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lastRenderedPageBreak/>
        <w:t xml:space="preserve">Table 2: </w:t>
      </w:r>
      <w:bookmarkStart w:id="317" w:name="tab:vector-table"/>
      <w:r w:rsidRPr="00B16883">
        <w:rPr>
          <w:rFonts w:ascii="Times New Roman" w:hAnsi="Times New Roman" w:cs="Times New Roman"/>
          <w:i w:val="0"/>
        </w:rPr>
        <w:t>Mean values of forest structural attributes in protected areas (PA), unprotected areas (UA), as well as the percent difference between the means. Zones with more than a 5% difference are highlighted.</w:t>
      </w:r>
      <w:bookmarkEnd w:id="317"/>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
      <w:tr w:rsidR="00AA0A1E" w:rsidRPr="00AA0A1E" w14:paraId="7CEF8A7B" w14:textId="77777777"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14:paraId="4015810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1403819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658F89D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4EA722D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14:paraId="7F422BB6" w14:textId="77777777"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14:paraId="0CA099BB" w14:textId="77777777"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83656F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7B295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0DC9D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10582C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B7679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B1F73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50A3720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95B4E0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14:paraId="2ECCBB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B16883" w:rsidRPr="00AA0A1E" w14:paraId="7185970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893DB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671CD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DC9E5E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585B6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B8D45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EB7631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60B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2633EEF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14.03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163BF7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13.11</w:t>
            </w:r>
          </w:p>
        </w:tc>
        <w:tc>
          <w:tcPr>
            <w:tcW w:w="1080" w:type="dxa"/>
            <w:tcBorders>
              <w:left w:val="single" w:sz="8" w:space="0" w:color="BEBEBE"/>
            </w:tcBorders>
            <w:shd w:val="clear" w:color="auto" w:fill="BEBEBE"/>
            <w:tcMar>
              <w:top w:w="0" w:type="dxa"/>
              <w:left w:w="0" w:type="dxa"/>
              <w:bottom w:w="0" w:type="dxa"/>
              <w:right w:w="0" w:type="dxa"/>
            </w:tcMar>
            <w:vAlign w:val="center"/>
          </w:tcPr>
          <w:p w14:paraId="5AB51F7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w:t>
            </w:r>
          </w:p>
        </w:tc>
      </w:tr>
      <w:tr w:rsidR="00B16883" w:rsidRPr="00AA0A1E" w14:paraId="4380D1F2"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D01117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06BA4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623E4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9FFAF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10CC7A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125420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58.71%</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060FF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43BB06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23.00</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0EC703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080" w:type="dxa"/>
            <w:tcBorders>
              <w:left w:val="single" w:sz="8" w:space="0" w:color="BEBEBE"/>
            </w:tcBorders>
            <w:shd w:val="clear" w:color="auto" w:fill="BEBEBE"/>
            <w:tcMar>
              <w:top w:w="0" w:type="dxa"/>
              <w:left w:w="0" w:type="dxa"/>
              <w:bottom w:w="0" w:type="dxa"/>
              <w:right w:w="0" w:type="dxa"/>
            </w:tcMar>
            <w:vAlign w:val="center"/>
          </w:tcPr>
          <w:p w14:paraId="699991F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-6.59%</w:t>
            </w:r>
          </w:p>
        </w:tc>
      </w:tr>
      <w:tr w:rsidR="00B16883" w:rsidRPr="00AA0A1E" w14:paraId="76C0E2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003135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10AF0E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C90C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AFE40B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7047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230B3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7336D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0C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DB9A8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14:paraId="59C507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B16883" w:rsidRPr="00AA0A1E" w14:paraId="04F6318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0C5EBB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23F144C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851"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9E7F94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53521B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6.35%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FF935C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89.38%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69065B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83.69%</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C9BCCB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009662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3A04ED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14:paraId="47FE61A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14:paraId="66CD080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73D7797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5B87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5C8A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2EDF1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0FB9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63013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D5C072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E8B35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8B14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14:paraId="5BA1BC9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14:paraId="2B57F5E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2B9FB9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F4A94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0F5DE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491BD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62A863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86B96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2726CF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CAAA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EB88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14:paraId="25D3044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B16883" w:rsidRPr="00AA0A1E" w14:paraId="0701E0B9"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8817E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AD172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2F5F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468B5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101A85A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48609D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64.97%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5357E5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03B95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8EE07E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14:paraId="1EB0FD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14:paraId="322721FA"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E16D6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2156F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311938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546C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5D8B2E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5566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83B914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041E8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B8FB2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14:paraId="52B2D87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14:paraId="66E2ECB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24F38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24637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07C1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8A3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15E93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B6E8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0B01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C395C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9932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14:paraId="4321130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B16883" w:rsidRPr="00AA0A1E" w14:paraId="4776453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AA13D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D4149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278E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73D7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61D873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68.17%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5D967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62.07%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06E2CF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-9.83%</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DC079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22.53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BF534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21.06</w:t>
            </w:r>
          </w:p>
        </w:tc>
        <w:tc>
          <w:tcPr>
            <w:tcW w:w="1080" w:type="dxa"/>
            <w:tcBorders>
              <w:left w:val="single" w:sz="8" w:space="0" w:color="BEBEBE"/>
            </w:tcBorders>
            <w:shd w:val="clear" w:color="auto" w:fill="BEBEBE"/>
            <w:tcMar>
              <w:top w:w="0" w:type="dxa"/>
              <w:left w:w="0" w:type="dxa"/>
              <w:bottom w:w="0" w:type="dxa"/>
              <w:right w:w="0" w:type="dxa"/>
            </w:tcMar>
            <w:vAlign w:val="center"/>
          </w:tcPr>
          <w:p w14:paraId="38E5157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-6.98%</w:t>
            </w:r>
          </w:p>
        </w:tc>
      </w:tr>
      <w:tr w:rsidR="00B16883" w:rsidRPr="00AA0A1E" w14:paraId="7BCCF20D"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1F4AED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8751F4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3CF36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529A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07738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E873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F794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1FC6A3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19.42</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B8491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18.31</w:t>
            </w:r>
          </w:p>
        </w:tc>
        <w:tc>
          <w:tcPr>
            <w:tcW w:w="1080" w:type="dxa"/>
            <w:tcBorders>
              <w:left w:val="single" w:sz="8" w:space="0" w:color="BEBEBE"/>
            </w:tcBorders>
            <w:shd w:val="clear" w:color="auto" w:fill="BEBEBE"/>
            <w:tcMar>
              <w:top w:w="0" w:type="dxa"/>
              <w:left w:w="0" w:type="dxa"/>
              <w:bottom w:w="0" w:type="dxa"/>
              <w:right w:w="0" w:type="dxa"/>
            </w:tcMar>
            <w:vAlign w:val="center"/>
          </w:tcPr>
          <w:p w14:paraId="77BBD4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-6.07%</w:t>
            </w:r>
          </w:p>
        </w:tc>
      </w:tr>
      <w:tr w:rsidR="00B16883" w:rsidRPr="00AA0A1E" w14:paraId="402836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06ED9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9FC78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B6A8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7060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391F5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175292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B9568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F392ED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FC6E3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14:paraId="2C11C1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B16883" w:rsidRPr="00AA0A1E" w14:paraId="2E9C85F6"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1C755D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35155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A8064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91D2B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74CD76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9F02A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48.93%</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DA36CF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19852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19.88</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BA825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18.03</w:t>
            </w:r>
          </w:p>
        </w:tc>
        <w:tc>
          <w:tcPr>
            <w:tcW w:w="1080" w:type="dxa"/>
            <w:tcBorders>
              <w:left w:val="single" w:sz="8" w:space="0" w:color="BEBEBE"/>
            </w:tcBorders>
            <w:shd w:val="clear" w:color="auto" w:fill="BEBEBE"/>
            <w:tcMar>
              <w:top w:w="0" w:type="dxa"/>
              <w:left w:w="0" w:type="dxa"/>
              <w:bottom w:w="0" w:type="dxa"/>
              <w:right w:w="0" w:type="dxa"/>
            </w:tcMar>
            <w:vAlign w:val="center"/>
          </w:tcPr>
          <w:p w14:paraId="4CA69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-10.24%</w:t>
            </w:r>
          </w:p>
        </w:tc>
      </w:tr>
      <w:tr w:rsidR="00B16883" w:rsidRPr="00AA0A1E" w14:paraId="1D16A495"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5CBFC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D91FF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121D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2F70BC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A8C0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9623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FD2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1C9C73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EC3A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14:paraId="058D69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B16883" w:rsidRPr="00AA0A1E" w14:paraId="5200EA8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8B4AC9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64EDD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A990D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B17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FE1AE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62.24%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5FDD2B4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67.25%</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2D18D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2C1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2E2D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14:paraId="5D81A76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14:paraId="5599A770" w14:textId="77777777"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14:paraId="0832D08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077A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A405B6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1FE947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1E929F9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A00BE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94FA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34A1BD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D1AF3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14:paraId="4E05F5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14:paraId="02B9533A" w14:textId="77777777" w:rsidR="003464AA" w:rsidRDefault="003464AA" w:rsidP="003464AA">
      <w:pPr>
        <w:pStyle w:val="BodyText"/>
        <w:rPr>
          <w:rFonts w:asciiTheme="majorHAnsi" w:eastAsiaTheme="majorEastAsia" w:hAnsiTheme="majorHAnsi" w:cstheme="majorBidi"/>
          <w:sz w:val="32"/>
          <w:szCs w:val="32"/>
        </w:rPr>
      </w:pPr>
      <w:r>
        <w:br w:type="page"/>
      </w:r>
    </w:p>
    <w:p w14:paraId="1ABA7BE3" w14:textId="77777777" w:rsidR="00B16883" w:rsidRDefault="00B16883" w:rsidP="00B16883">
      <w:pPr>
        <w:pStyle w:val="Heading1"/>
      </w:pPr>
      <w:r>
        <w:lastRenderedPageBreak/>
        <w:t>Figure Captions</w:t>
      </w:r>
    </w:p>
    <w:p w14:paraId="7F2F868F"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1: Terrestrial British Columbia including BEC zones and the location of PA selected in this study.</w:t>
      </w:r>
    </w:p>
    <w:p w14:paraId="5D4A1DA6"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14:paraId="7F605353"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3: Areal proportion of biogeoclimatic ecosystem classification (BEC) zones protected in British Columbia.</w:t>
      </w:r>
    </w:p>
    <w:p w14:paraId="2D69982E" w14:textId="37A9E71A" w:rsidR="00B16883" w:rsidRPr="00B16883" w:rsidDel="00027573" w:rsidRDefault="00027573" w:rsidP="00B16883">
      <w:pPr>
        <w:pStyle w:val="ImageCaption"/>
        <w:spacing w:line="480" w:lineRule="auto"/>
        <w:rPr>
          <w:del w:id="318" w:author="Muise, Evan" w:date="2022-01-05T11:08:00Z"/>
          <w:rFonts w:ascii="Times New Roman" w:hAnsi="Times New Roman" w:cs="Times New Roman"/>
          <w:i w:val="0"/>
        </w:rPr>
      </w:pPr>
      <w:ins w:id="319" w:author="Muise, Evan" w:date="2022-01-05T11:08:00Z">
        <w:r w:rsidRPr="00027573">
          <w:rPr>
            <w:rFonts w:ascii="Times New Roman" w:hAnsi="Times New Roman" w:cs="Times New Roman"/>
            <w:i w:val="0"/>
          </w:rPr>
          <w:t>Figure 4: Histogram of area protected in British Columbia by (a) Elevation (a). Proportion of Biogeoclimatic Ecosystem Classification (BEC) zone by elevation for both (b) protected areas (b), and (c) unprotected areas (c) aggregated to a bin width of 50m. (d) Histogram of area unprotected in British Columbia by Elevation (d). A horizontal line drawn across an elevation bin would show the proportion of that elevation represented by each BEC zone.</w:t>
        </w:r>
        <w:r>
          <w:rPr>
            <w:rFonts w:ascii="Times New Roman" w:hAnsi="Times New Roman" w:cs="Times New Roman"/>
            <w:i w:val="0"/>
          </w:rPr>
          <w:t xml:space="preserve"> </w:t>
        </w:r>
      </w:ins>
      <w:del w:id="320" w:author="Muise, Evan" w:date="2022-01-05T11:08:00Z">
        <w:r w:rsidR="00B16883" w:rsidRPr="00B16883" w:rsidDel="00027573">
          <w:rPr>
            <w:rFonts w:ascii="Times New Roman" w:hAnsi="Times New Roman" w:cs="Times New Roman"/>
            <w:i w:val="0"/>
          </w:rPr>
          <w:delText>Figure 4: Histogram of area protected in British Columbia by Elevation (A) Proportion of Biogeoclimatic Ecosystem Classification (BEC) zone by elevation for both protected areas (B), and unprotected areas (C). Histogram of area unprotected in British Columbia by Elevation (A).</w:delText>
        </w:r>
      </w:del>
    </w:p>
    <w:p w14:paraId="46FFEE75" w14:textId="68474D26"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14:paraId="636BDEDC" w14:textId="00B99547" w:rsidR="00B16883" w:rsidDel="00027573" w:rsidRDefault="00027573" w:rsidP="00B16883">
      <w:pPr>
        <w:pStyle w:val="ImageCaption"/>
        <w:spacing w:line="480" w:lineRule="auto"/>
        <w:rPr>
          <w:ins w:id="321" w:author="Muise, Evan [2]" w:date="2022-01-03T12:47:00Z"/>
          <w:del w:id="322" w:author="Muise, Evan" w:date="2022-01-05T11:08:00Z"/>
          <w:rFonts w:ascii="Times New Roman" w:hAnsi="Times New Roman" w:cs="Times New Roman"/>
          <w:i w:val="0"/>
        </w:rPr>
      </w:pPr>
      <w:ins w:id="323" w:author="Muise, Evan" w:date="2022-01-05T11:08:00Z">
        <w:r w:rsidRPr="00027573">
          <w:rPr>
            <w:rFonts w:ascii="Times New Roman" w:hAnsi="Times New Roman" w:cs="Times New Roman"/>
            <w:i w:val="0"/>
          </w:rPr>
          <w:t xml:space="preserve">Figure 6: Histogram of area protected in British Columbia by (a) Elevation. (a) Proportion of land cover by elevation for both (b) protected areas (b), and (c) unprotected areas (c) aggregated to a bin width of 50m. (d) Histogram of area unprotected in British Columbia by Elevation (d). A horizontal line drawn across an elevation bin would show the proportion of that elevation represented by each land cover </w:t>
        </w:r>
        <w:proofErr w:type="spellStart"/>
        <w:r w:rsidRPr="00027573">
          <w:rPr>
            <w:rFonts w:ascii="Times New Roman" w:hAnsi="Times New Roman" w:cs="Times New Roman"/>
            <w:i w:val="0"/>
          </w:rPr>
          <w:t>class.</w:t>
        </w:r>
      </w:ins>
      <w:del w:id="324" w:author="Muise, Evan" w:date="2022-01-05T11:08:00Z">
        <w:r w:rsidR="00B16883" w:rsidRPr="00B16883" w:rsidDel="00027573">
          <w:rPr>
            <w:rFonts w:ascii="Times New Roman" w:hAnsi="Times New Roman" w:cs="Times New Roman"/>
            <w:i w:val="0"/>
          </w:rPr>
          <w:delText xml:space="preserve">Figure 6: Histogram of area protected in British Columbia </w:delText>
        </w:r>
        <w:r w:rsidR="00B16883" w:rsidRPr="00B16883" w:rsidDel="00027573">
          <w:rPr>
            <w:rFonts w:ascii="Times New Roman" w:hAnsi="Times New Roman" w:cs="Times New Roman"/>
            <w:i w:val="0"/>
          </w:rPr>
          <w:lastRenderedPageBreak/>
          <w:delText>by Elevation (A) Proportion of land cover by elevation for both protected areas (B), and unprotected areas (C). Histogram of area unprotected in British Columbia by Elevation (A).</w:delText>
        </w:r>
      </w:del>
    </w:p>
    <w:p w14:paraId="13DA0916" w14:textId="7FBA06BA" w:rsidR="00922697" w:rsidRPr="00B16883" w:rsidRDefault="00922697" w:rsidP="00B16883">
      <w:pPr>
        <w:pStyle w:val="ImageCaption"/>
        <w:spacing w:line="480" w:lineRule="auto"/>
        <w:rPr>
          <w:rFonts w:ascii="Times New Roman" w:hAnsi="Times New Roman" w:cs="Times New Roman"/>
          <w:i w:val="0"/>
        </w:rPr>
      </w:pPr>
      <w:ins w:id="325" w:author="Muise, Evan [2]" w:date="2022-01-03T12:47:00Z">
        <w:r w:rsidRPr="00922697">
          <w:rPr>
            <w:rFonts w:ascii="Times New Roman" w:hAnsi="Times New Roman" w:cs="Times New Roman"/>
            <w:i w:val="0"/>
          </w:rPr>
          <w:t>Figure</w:t>
        </w:r>
        <w:proofErr w:type="spellEnd"/>
        <w:r w:rsidRPr="00922697">
          <w:rPr>
            <w:rFonts w:ascii="Times New Roman" w:hAnsi="Times New Roman" w:cs="Times New Roman"/>
            <w:i w:val="0"/>
          </w:rPr>
          <w:t xml:space="preserve"> 7: Elevation boxplots for BEC zones (a), and land cover classes (b). Whiskers indicate first quartile minus the interquartile range and third quartile to the interquartile range. Box and interior vertical line indicate first quartile, median, and third quartile, respectively.</w:t>
        </w:r>
      </w:ins>
    </w:p>
    <w:p w14:paraId="3C518E64" w14:textId="5CB21B7C"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w:t>
      </w:r>
      <w:del w:id="326" w:author="Muise, Evan [2]" w:date="2022-01-03T12:47:00Z">
        <w:r w:rsidRPr="00B16883" w:rsidDel="00922697">
          <w:rPr>
            <w:rFonts w:ascii="Times New Roman" w:hAnsi="Times New Roman" w:cs="Times New Roman"/>
            <w:i w:val="0"/>
          </w:rPr>
          <w:delText>7</w:delText>
        </w:r>
      </w:del>
      <w:ins w:id="327" w:author="Muise, Evan [2]" w:date="2022-01-03T12:47:00Z">
        <w:r w:rsidR="00922697">
          <w:rPr>
            <w:rFonts w:ascii="Times New Roman" w:hAnsi="Times New Roman" w:cs="Times New Roman"/>
            <w:i w:val="0"/>
          </w:rPr>
          <w:t>8</w:t>
        </w:r>
      </w:ins>
      <w:r w:rsidRPr="00B16883">
        <w:rPr>
          <w:rFonts w:ascii="Times New Roman" w:hAnsi="Times New Roman" w:cs="Times New Roman"/>
          <w:i w:val="0"/>
        </w:rPr>
        <w:t>: Proportion of area disturbed by latitude from 1984 to 2019 in protected areas (A), and unprotected areas (B). Proportion of terrestrial area that is protected at each latitude (C).</w:t>
      </w:r>
    </w:p>
    <w:p w14:paraId="1FD05E75" w14:textId="1F78F8E1" w:rsidR="00B16883" w:rsidRPr="00B16883" w:rsidDel="00FA588C" w:rsidRDefault="00FA588C" w:rsidP="00B16883">
      <w:pPr>
        <w:pStyle w:val="ImageCaption"/>
        <w:spacing w:line="480" w:lineRule="auto"/>
        <w:rPr>
          <w:del w:id="328" w:author="Muise, Evan" w:date="2022-01-05T11:13:00Z"/>
          <w:rFonts w:ascii="Times New Roman" w:hAnsi="Times New Roman" w:cs="Times New Roman"/>
          <w:i w:val="0"/>
        </w:rPr>
      </w:pPr>
      <w:ins w:id="329" w:author="Muise, Evan" w:date="2022-01-05T11:13:00Z">
        <w:r w:rsidRPr="00FA588C">
          <w:rPr>
            <w:rFonts w:ascii="Times New Roman" w:hAnsi="Times New Roman" w:cs="Times New Roman"/>
            <w:i w:val="0"/>
          </w:rPr>
          <w:t>Figure 9: Summary of proportion of ecosystem subzone which have significant p-values from a two-tailed t-test with the Bonferroni correction (n = 496) applied at a significance level of 0.05. Boxplots represent median, interquartile range (IQR) and extreme values (1.5 × IQR).</w:t>
        </w:r>
      </w:ins>
      <w:del w:id="330" w:author="Muise, Evan" w:date="2022-01-05T11:13:00Z">
        <w:r w:rsidR="00B16883" w:rsidRPr="00B16883" w:rsidDel="00FA588C">
          <w:rPr>
            <w:rFonts w:ascii="Times New Roman" w:hAnsi="Times New Roman" w:cs="Times New Roman"/>
            <w:i w:val="0"/>
          </w:rPr>
          <w:delText xml:space="preserve">Figure </w:delText>
        </w:r>
      </w:del>
      <w:ins w:id="331" w:author="Muise, Evan [2]" w:date="2022-01-03T12:47:00Z">
        <w:del w:id="332" w:author="Muise, Evan" w:date="2022-01-05T11:13:00Z">
          <w:r w:rsidR="00922697" w:rsidDel="00FA588C">
            <w:rPr>
              <w:rFonts w:ascii="Times New Roman" w:hAnsi="Times New Roman" w:cs="Times New Roman"/>
              <w:i w:val="0"/>
            </w:rPr>
            <w:delText>9</w:delText>
          </w:r>
        </w:del>
      </w:ins>
      <w:del w:id="333" w:author="Muise, Evan" w:date="2022-01-05T11:13:00Z">
        <w:r w:rsidR="00B16883" w:rsidRPr="00B16883" w:rsidDel="00FA588C">
          <w:rPr>
            <w:rFonts w:ascii="Times New Roman" w:hAnsi="Times New Roman" w:cs="Times New Roman"/>
            <w:i w:val="0"/>
          </w:rPr>
          <w:delText>8: Boxplot of proportion of ecosystem subzone which have significant p-values from a two-tailed t-test with the Bonferroni correction (n = 496) applied at a significance level of 0.05.</w:delText>
        </w:r>
      </w:del>
    </w:p>
    <w:p w14:paraId="17C476F6" w14:textId="2B30CCDB"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t xml:space="preserve">Figure </w:t>
      </w:r>
      <w:del w:id="334" w:author="Muise, Evan [2]" w:date="2022-01-03T12:47:00Z">
        <w:r w:rsidRPr="00B16883" w:rsidDel="00922697">
          <w:rPr>
            <w:rFonts w:ascii="Times New Roman" w:hAnsi="Times New Roman" w:cs="Times New Roman"/>
            <w:i w:val="0"/>
          </w:rPr>
          <w:delText>9</w:delText>
        </w:r>
      </w:del>
      <w:ins w:id="335" w:author="Muise, Evan [2]" w:date="2022-01-03T12:47:00Z">
        <w:r w:rsidR="00922697">
          <w:rPr>
            <w:rFonts w:ascii="Times New Roman" w:hAnsi="Times New Roman" w:cs="Times New Roman"/>
            <w:i w:val="0"/>
          </w:rPr>
          <w:t>10</w:t>
        </w:r>
      </w:ins>
      <w:r w:rsidRPr="00B16883">
        <w:rPr>
          <w:rFonts w:ascii="Times New Roman" w:hAnsi="Times New Roman" w:cs="Times New Roman"/>
          <w:i w:val="0"/>
        </w:rPr>
        <w:t>: Z-Scores of forest structural attributes in PA, UA, and their differences across BEC zones in BC.</w:t>
      </w:r>
      <w:r>
        <w:br w:type="page"/>
      </w:r>
    </w:p>
    <w:p w14:paraId="671487A4" w14:textId="77777777" w:rsidR="00AA0A1E" w:rsidRDefault="00B16883" w:rsidP="00B16883">
      <w:pPr>
        <w:pStyle w:val="Heading1"/>
      </w:pPr>
      <w:r>
        <w:lastRenderedPageBreak/>
        <w:t>Figures</w:t>
      </w:r>
    </w:p>
    <w:p w14:paraId="19A49B56" w14:textId="77777777"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14:anchorId="66DB17ED" wp14:editId="7E31DAF3">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14:paraId="5AE7F647" w14:textId="77777777"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Figure 1: Terrestrial British Columbia including BEC zones and the location of PA selected in this study.</w:t>
      </w:r>
    </w:p>
    <w:p w14:paraId="0FDFD8F0" w14:textId="77777777"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14:anchorId="59A9A625" wp14:editId="5C57BBAC">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6"/>
                    <a:stretch>
                      <a:fillRect/>
                    </a:stretch>
                  </pic:blipFill>
                  <pic:spPr bwMode="auto">
                    <a:xfrm>
                      <a:off x="0" y="0"/>
                      <a:ext cx="5486400" cy="5486400"/>
                    </a:xfrm>
                    <a:prstGeom prst="rect">
                      <a:avLst/>
                    </a:prstGeom>
                    <a:noFill/>
                    <a:ln w="9525">
                      <a:noFill/>
                      <a:headEnd/>
                      <a:tailEnd/>
                    </a:ln>
                  </pic:spPr>
                </pic:pic>
              </a:graphicData>
            </a:graphic>
          </wp:inline>
        </w:drawing>
      </w:r>
    </w:p>
    <w:p w14:paraId="19922C2F"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14:paraId="17B5B502"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CC79458" wp14:editId="7F92CC28">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30EDCE77"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3: Areal proportion of biogeoclimatic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14:paraId="2E1682AC" w14:textId="77777777" w:rsidR="00B16883" w:rsidRPr="00550D43" w:rsidRDefault="00550D43" w:rsidP="00B16883">
      <w:pPr>
        <w:pStyle w:val="CaptionedFigure"/>
        <w:rPr>
          <w:rFonts w:ascii="Times New Roman" w:hAnsi="Times New Roman" w:cs="Times New Roman"/>
        </w:rPr>
      </w:pPr>
      <w:bookmarkStart w:id="336" w:name="_Hlk91156476"/>
      <w:r w:rsidRPr="00550D43">
        <w:rPr>
          <w:rFonts w:ascii="Times New Roman" w:hAnsi="Times New Roman" w:cs="Times New Roman"/>
          <w:noProof/>
        </w:rPr>
        <w:lastRenderedPageBreak/>
        <w:drawing>
          <wp:inline distT="0" distB="0" distL="0" distR="0" wp14:anchorId="3DAF12B7" wp14:editId="006DDDD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309FD95A" w14:textId="59646C53" w:rsidR="00B16883" w:rsidRPr="00550D43" w:rsidRDefault="00894442" w:rsidP="003464AA">
      <w:pPr>
        <w:pStyle w:val="ImageCaption"/>
        <w:rPr>
          <w:rFonts w:ascii="Times New Roman" w:hAnsi="Times New Roman" w:cs="Times New Roman"/>
          <w:i w:val="0"/>
        </w:rPr>
      </w:pPr>
      <w:r w:rsidRPr="00894442">
        <w:rPr>
          <w:rFonts w:ascii="Times New Roman" w:hAnsi="Times New Roman" w:cs="Times New Roman"/>
          <w:i w:val="0"/>
        </w:rPr>
        <w:t xml:space="preserve">Figure 4: (a) Histogram of area protected in British Columbia by elevation. Proportion of Biogeoclimatic Ecosystem Classification (BEC) zone by elevation for both (b) protected areas, and (c) unprotected areas aggregated to a bin width of 50m. (d) Histogram of area unprotected in British Columbia by </w:t>
      </w:r>
      <w:r>
        <w:rPr>
          <w:rFonts w:ascii="Times New Roman" w:hAnsi="Times New Roman" w:cs="Times New Roman"/>
          <w:i w:val="0"/>
        </w:rPr>
        <w:t>e</w:t>
      </w:r>
      <w:r w:rsidRPr="00894442">
        <w:rPr>
          <w:rFonts w:ascii="Times New Roman" w:hAnsi="Times New Roman" w:cs="Times New Roman"/>
          <w:i w:val="0"/>
        </w:rPr>
        <w:t>levation</w:t>
      </w:r>
      <w:r>
        <w:rPr>
          <w:rFonts w:ascii="Times New Roman" w:hAnsi="Times New Roman" w:cs="Times New Roman"/>
          <w:i w:val="0"/>
        </w:rPr>
        <w:t xml:space="preserve">. </w:t>
      </w:r>
      <w:r w:rsidR="004960C9">
        <w:rPr>
          <w:rFonts w:ascii="Times New Roman" w:hAnsi="Times New Roman" w:cs="Times New Roman"/>
          <w:i w:val="0"/>
        </w:rPr>
        <w:t xml:space="preserve">A </w:t>
      </w:r>
      <w:ins w:id="337" w:author="Muise, Evan" w:date="2021-12-23T12:50:00Z">
        <w:r w:rsidR="004960C9">
          <w:rPr>
            <w:rFonts w:ascii="Times New Roman" w:hAnsi="Times New Roman" w:cs="Times New Roman"/>
            <w:i w:val="0"/>
          </w:rPr>
          <w:t xml:space="preserve">horizontal line drawn across an elevation bin would show the proportion of that elevation </w:t>
        </w:r>
      </w:ins>
      <w:ins w:id="338" w:author="Muise, Evan" w:date="2021-12-23T13:00:00Z">
        <w:r w:rsidR="004A0157">
          <w:rPr>
            <w:rFonts w:ascii="Times New Roman" w:hAnsi="Times New Roman" w:cs="Times New Roman"/>
            <w:i w:val="0"/>
          </w:rPr>
          <w:t>represented by</w:t>
        </w:r>
      </w:ins>
      <w:ins w:id="339" w:author="Muise, Evan" w:date="2021-12-23T12:50:00Z">
        <w:r w:rsidR="004960C9">
          <w:rPr>
            <w:rFonts w:ascii="Times New Roman" w:hAnsi="Times New Roman" w:cs="Times New Roman"/>
            <w:i w:val="0"/>
          </w:rPr>
          <w:t xml:space="preserve"> each BEC </w:t>
        </w:r>
      </w:ins>
      <w:ins w:id="340" w:author="Muise, Evan" w:date="2021-12-23T12:51:00Z">
        <w:r w:rsidR="004960C9">
          <w:rPr>
            <w:rFonts w:ascii="Times New Roman" w:hAnsi="Times New Roman" w:cs="Times New Roman"/>
            <w:i w:val="0"/>
          </w:rPr>
          <w:t>zone.</w:t>
        </w:r>
      </w:ins>
      <w:bookmarkEnd w:id="336"/>
      <w:r w:rsidR="00B16883" w:rsidRPr="00550D43">
        <w:rPr>
          <w:i w:val="0"/>
        </w:rPr>
        <w:br w:type="page"/>
      </w:r>
    </w:p>
    <w:p w14:paraId="7F621580"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11E3142F" wp14:editId="4F8A1B94">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70DFDE76" w14:textId="77777777"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14:paraId="57664496" w14:textId="77777777" w:rsidR="00B16883" w:rsidRPr="00550D43" w:rsidRDefault="00550D43" w:rsidP="00B16883">
      <w:pPr>
        <w:pStyle w:val="CaptionedFigure"/>
        <w:rPr>
          <w:rFonts w:ascii="Times New Roman" w:hAnsi="Times New Roman" w:cs="Times New Roman"/>
        </w:rPr>
      </w:pPr>
      <w:bookmarkStart w:id="341" w:name="_Hlk91156517"/>
      <w:r w:rsidRPr="00550D43">
        <w:rPr>
          <w:rFonts w:ascii="Times New Roman" w:hAnsi="Times New Roman" w:cs="Times New Roman"/>
          <w:noProof/>
        </w:rPr>
        <w:lastRenderedPageBreak/>
        <w:drawing>
          <wp:inline distT="0" distB="0" distL="0" distR="0" wp14:anchorId="0050CD35" wp14:editId="36DD0A2D">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46574FC2" w14:textId="6845159C" w:rsidR="00922697" w:rsidRDefault="00894442" w:rsidP="00550D43">
      <w:pPr>
        <w:pStyle w:val="ImageCaption"/>
        <w:rPr>
          <w:ins w:id="342" w:author="Muise, Evan [2]" w:date="2022-01-03T12:46:00Z"/>
          <w:rFonts w:ascii="Times New Roman" w:hAnsi="Times New Roman" w:cs="Times New Roman"/>
          <w:i w:val="0"/>
        </w:rPr>
      </w:pPr>
      <w:r w:rsidRPr="00894442">
        <w:rPr>
          <w:rFonts w:ascii="Times New Roman" w:hAnsi="Times New Roman" w:cs="Times New Roman"/>
          <w:i w:val="0"/>
        </w:rPr>
        <w:t>Figure 6: (a) Histogram of area protected in British Columbia by elevation. Proportion of land cover by elevation for both (b) protected areas, and (c) unprotected areas aggregated to a bin width of 50m. (d) Histogram of area unprotected in British Columbia by elevation.</w:t>
      </w:r>
      <w:r w:rsidR="004960C9">
        <w:rPr>
          <w:rFonts w:ascii="Times New Roman" w:hAnsi="Times New Roman" w:cs="Times New Roman"/>
          <w:i w:val="0"/>
        </w:rPr>
        <w:t xml:space="preserve"> </w:t>
      </w:r>
      <w:ins w:id="343" w:author="Muise, Evan" w:date="2021-12-23T12:51:00Z">
        <w:r w:rsidR="004960C9">
          <w:rPr>
            <w:rFonts w:ascii="Times New Roman" w:hAnsi="Times New Roman" w:cs="Times New Roman"/>
            <w:i w:val="0"/>
          </w:rPr>
          <w:t xml:space="preserve">A horizontal line drawn across an elevation bin would show the proportion of that elevation </w:t>
        </w:r>
      </w:ins>
      <w:ins w:id="344" w:author="Muise, Evan" w:date="2021-12-23T13:00:00Z">
        <w:r w:rsidR="004A0157">
          <w:rPr>
            <w:rFonts w:ascii="Times New Roman" w:hAnsi="Times New Roman" w:cs="Times New Roman"/>
            <w:i w:val="0"/>
          </w:rPr>
          <w:t>represented by</w:t>
        </w:r>
      </w:ins>
      <w:ins w:id="345" w:author="Muise, Evan" w:date="2021-12-23T12:51:00Z">
        <w:r w:rsidR="004960C9">
          <w:rPr>
            <w:rFonts w:ascii="Times New Roman" w:hAnsi="Times New Roman" w:cs="Times New Roman"/>
            <w:i w:val="0"/>
          </w:rPr>
          <w:t xml:space="preserve"> each </w:t>
        </w:r>
      </w:ins>
      <w:bookmarkEnd w:id="341"/>
      <w:ins w:id="346" w:author="Muise, Evan" w:date="2021-12-23T12:55:00Z">
        <w:r w:rsidR="00206DDE">
          <w:rPr>
            <w:rFonts w:ascii="Times New Roman" w:hAnsi="Times New Roman" w:cs="Times New Roman"/>
            <w:i w:val="0"/>
          </w:rPr>
          <w:t>land cover class.</w:t>
        </w:r>
      </w:ins>
    </w:p>
    <w:p w14:paraId="52E85BD9" w14:textId="77777777" w:rsidR="00922697" w:rsidRDefault="00922697">
      <w:pPr>
        <w:rPr>
          <w:ins w:id="347" w:author="Muise, Evan [2]" w:date="2022-01-03T12:46:00Z"/>
          <w:rFonts w:ascii="Times New Roman" w:hAnsi="Times New Roman" w:cs="Times New Roman"/>
        </w:rPr>
      </w:pPr>
      <w:ins w:id="348" w:author="Muise, Evan [2]" w:date="2022-01-03T12:46:00Z">
        <w:r>
          <w:rPr>
            <w:rFonts w:ascii="Times New Roman" w:hAnsi="Times New Roman" w:cs="Times New Roman"/>
            <w:i/>
          </w:rPr>
          <w:br w:type="page"/>
        </w:r>
      </w:ins>
    </w:p>
    <w:p w14:paraId="6C4B48A7" w14:textId="77777777" w:rsidR="00922697" w:rsidRDefault="00922697">
      <w:pPr>
        <w:pStyle w:val="ImageCaption"/>
        <w:keepNext/>
        <w:jc w:val="center"/>
        <w:rPr>
          <w:ins w:id="349" w:author="Muise, Evan [2]" w:date="2022-01-03T12:46:00Z"/>
        </w:rPr>
        <w:pPrChange w:id="350" w:author="Muise, Evan [2]" w:date="2022-01-03T12:46:00Z">
          <w:pPr>
            <w:pStyle w:val="ImageCaption"/>
            <w:jc w:val="center"/>
          </w:pPr>
        </w:pPrChange>
      </w:pPr>
      <w:ins w:id="351" w:author="Muise, Evan [2]" w:date="2022-01-03T12:46:00Z">
        <w:r>
          <w:rPr>
            <w:b/>
            <w:bCs/>
            <w:noProof/>
            <w:color w:val="365F91" w:themeColor="accent1" w:themeShade="BF"/>
          </w:rPr>
          <w:lastRenderedPageBreak/>
          <w:drawing>
            <wp:inline distT="0" distB="0" distL="0" distR="0" wp14:anchorId="679151C5" wp14:editId="4CFADAA4">
              <wp:extent cx="27432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pic:spPr>
                  </pic:pic>
                </a:graphicData>
              </a:graphic>
            </wp:inline>
          </w:drawing>
        </w:r>
      </w:ins>
    </w:p>
    <w:p w14:paraId="1F2F0D3B" w14:textId="2C2DD377" w:rsidR="00922697" w:rsidRPr="00FA588C" w:rsidRDefault="00922697" w:rsidP="00922697">
      <w:pPr>
        <w:pStyle w:val="Caption"/>
        <w:rPr>
          <w:ins w:id="352" w:author="Muise, Evan [2]" w:date="2022-01-03T12:46:00Z"/>
          <w:rFonts w:ascii="Times New Roman" w:hAnsi="Times New Roman" w:cs="Times New Roman"/>
          <w:i w:val="0"/>
          <w:iCs/>
          <w:rPrChange w:id="353" w:author="Muise, Evan" w:date="2022-01-05T11:13:00Z">
            <w:rPr>
              <w:ins w:id="354" w:author="Muise, Evan [2]" w:date="2022-01-03T12:46:00Z"/>
            </w:rPr>
          </w:rPrChange>
        </w:rPr>
      </w:pPr>
      <w:ins w:id="355" w:author="Muise, Evan [2]" w:date="2022-01-03T12:46:00Z">
        <w:r w:rsidRPr="00FA588C">
          <w:rPr>
            <w:rFonts w:ascii="Times New Roman" w:hAnsi="Times New Roman" w:cs="Times New Roman"/>
            <w:i w:val="0"/>
            <w:iCs/>
            <w:noProof/>
            <w:rPrChange w:id="356" w:author="Muise, Evan" w:date="2022-01-05T11:13:00Z">
              <w:rPr>
                <w:noProof/>
              </w:rPr>
            </w:rPrChange>
          </w:rPr>
          <w:t>Figure 7: Elevation boxplots for BEC zones (a), and land cover classes (b). Whiskers indicate first quartile minus the interquartile range and third quartile to the interquartile range. Box and interior vertical line indicate first quartile, median, and t</w:t>
        </w:r>
      </w:ins>
      <w:ins w:id="357" w:author="Muise, Evan [2]" w:date="2022-01-03T12:47:00Z">
        <w:r w:rsidRPr="00FA588C">
          <w:rPr>
            <w:rFonts w:ascii="Times New Roman" w:hAnsi="Times New Roman" w:cs="Times New Roman"/>
            <w:i w:val="0"/>
            <w:iCs/>
            <w:noProof/>
            <w:rPrChange w:id="358" w:author="Muise, Evan" w:date="2022-01-05T11:13:00Z">
              <w:rPr>
                <w:noProof/>
              </w:rPr>
            </w:rPrChange>
          </w:rPr>
          <w:t>hird quartile, respectively.</w:t>
        </w:r>
      </w:ins>
    </w:p>
    <w:p w14:paraId="096201BE" w14:textId="658DA9FC" w:rsidR="00761662" w:rsidRPr="00550D43" w:rsidRDefault="00B16883">
      <w:pPr>
        <w:pStyle w:val="ImageCaption"/>
        <w:rPr>
          <w:rFonts w:ascii="Times New Roman" w:hAnsi="Times New Roman" w:cs="Times New Roman"/>
          <w:i w:val="0"/>
        </w:rPr>
        <w:pPrChange w:id="359" w:author="Muise, Evan [2]" w:date="2022-01-03T12:47:00Z">
          <w:pPr>
            <w:pStyle w:val="ImageCaption"/>
            <w:jc w:val="center"/>
          </w:pPr>
        </w:pPrChange>
      </w:pPr>
      <w:r w:rsidRPr="00550D43">
        <w:rPr>
          <w:rFonts w:ascii="Times New Roman" w:hAnsi="Times New Roman" w:cs="Times New Roman"/>
          <w:i w:val="0"/>
        </w:rPr>
        <w:br w:type="page"/>
      </w:r>
      <w:r w:rsidR="00550D43" w:rsidRPr="00550D43">
        <w:rPr>
          <w:rFonts w:ascii="Times New Roman" w:hAnsi="Times New Roman" w:cs="Times New Roman"/>
          <w:i w:val="0"/>
          <w:noProof/>
        </w:rPr>
        <w:lastRenderedPageBreak/>
        <w:drawing>
          <wp:inline distT="0" distB="0" distL="0" distR="0" wp14:anchorId="58DC225C" wp14:editId="101F0CA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00DE71EE">
        <w:rPr>
          <w:rFonts w:ascii="Times New Roman" w:hAnsi="Times New Roman" w:cs="Times New Roman"/>
          <w:i w:val="0"/>
        </w:rPr>
        <w:br/>
      </w:r>
      <w:r w:rsidR="00761662" w:rsidRPr="00550D43">
        <w:rPr>
          <w:rFonts w:ascii="Times New Roman" w:hAnsi="Times New Roman" w:cs="Times New Roman"/>
          <w:i w:val="0"/>
        </w:rPr>
        <w:t xml:space="preserve">Figure </w:t>
      </w:r>
      <w:ins w:id="360" w:author="Muise, Evan [2]" w:date="2022-01-03T12:48:00Z">
        <w:r w:rsidR="00922697">
          <w:rPr>
            <w:rFonts w:ascii="Times New Roman" w:hAnsi="Times New Roman" w:cs="Times New Roman"/>
            <w:i w:val="0"/>
          </w:rPr>
          <w:t>8</w:t>
        </w:r>
      </w:ins>
      <w:del w:id="361" w:author="Muise, Evan [2]" w:date="2022-01-03T12:48:00Z">
        <w:r w:rsidR="00761662" w:rsidRPr="00550D43" w:rsidDel="00922697">
          <w:rPr>
            <w:rFonts w:ascii="Times New Roman" w:hAnsi="Times New Roman" w:cs="Times New Roman"/>
            <w:i w:val="0"/>
          </w:rPr>
          <w:delText>7</w:delText>
        </w:r>
      </w:del>
      <w:r w:rsidR="00761662" w:rsidRPr="00550D43">
        <w:rPr>
          <w:rFonts w:ascii="Times New Roman" w:hAnsi="Times New Roman" w:cs="Times New Roman"/>
          <w:i w:val="0"/>
        </w:rPr>
        <w:t>: Proportion of area disturbed by latitude from 1984 to 2019 in protected areas (a), and unprotected areas (b)</w:t>
      </w:r>
      <w:ins w:id="362" w:author="Muise, Evan" w:date="2021-12-23T12:51:00Z">
        <w:r w:rsidR="004960C9">
          <w:rPr>
            <w:rFonts w:ascii="Times New Roman" w:hAnsi="Times New Roman" w:cs="Times New Roman"/>
            <w:i w:val="0"/>
          </w:rPr>
          <w:t xml:space="preserve"> aggregated to a bin width of 1</w:t>
        </w:r>
        <w:r w:rsidR="004960C9">
          <w:rPr>
            <w:rStyle w:val="font3"/>
          </w:rPr>
          <w:t>°</w:t>
        </w:r>
      </w:ins>
      <w:r w:rsidR="00761662" w:rsidRPr="00550D43">
        <w:rPr>
          <w:rFonts w:ascii="Times New Roman" w:hAnsi="Times New Roman" w:cs="Times New Roman"/>
          <w:i w:val="0"/>
        </w:rPr>
        <w:t>. Proportion of terrestrial area that is protected at each latitude (c).</w:t>
      </w:r>
    </w:p>
    <w:p w14:paraId="0FE981EF" w14:textId="77777777" w:rsidR="00B16883" w:rsidRPr="00550D43" w:rsidRDefault="00A35022" w:rsidP="00FC3A18">
      <w:pPr>
        <w:pStyle w:val="CaptionedFigure"/>
        <w:jc w:val="center"/>
        <w:rPr>
          <w:rFonts w:ascii="Times New Roman" w:hAnsi="Times New Roman" w:cs="Times New Roman"/>
        </w:rPr>
      </w:pPr>
      <w:bookmarkStart w:id="363" w:name="_Hlk90904922"/>
      <w:r>
        <w:rPr>
          <w:rFonts w:ascii="Times New Roman" w:hAnsi="Times New Roman" w:cs="Times New Roman"/>
          <w:noProof/>
        </w:rPr>
        <w:lastRenderedPageBreak/>
        <w:drawing>
          <wp:inline distT="0" distB="0" distL="0" distR="0" wp14:anchorId="12340A81" wp14:editId="7183A91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14:paraId="0C2A723D" w14:textId="6C79BFEF"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 xml:space="preserve">Figure </w:t>
      </w:r>
      <w:r w:rsidR="00922697">
        <w:rPr>
          <w:rFonts w:ascii="Times New Roman" w:hAnsi="Times New Roman" w:cs="Times New Roman"/>
          <w:i w:val="0"/>
        </w:rPr>
        <w:t>9</w:t>
      </w:r>
      <w:r w:rsidRPr="00550D43">
        <w:rPr>
          <w:rFonts w:ascii="Times New Roman" w:hAnsi="Times New Roman" w:cs="Times New Roman"/>
          <w:i w:val="0"/>
        </w:rPr>
        <w:t xml:space="preserve">: </w:t>
      </w:r>
      <w:r w:rsidR="00027573" w:rsidRPr="00027573">
        <w:rPr>
          <w:rFonts w:ascii="Times New Roman" w:hAnsi="Times New Roman" w:cs="Times New Roman"/>
          <w:i w:val="0"/>
        </w:rPr>
        <w:t>Summary of proportion of ecosystem subzone which have significant p-values from a two-tailed t-test with the Bonferroni correction (n = 496) applied at a significance level of 0.05. Boxplots represent median</w:t>
      </w:r>
      <w:r w:rsidR="00FA588C">
        <w:rPr>
          <w:rFonts w:ascii="Times New Roman" w:hAnsi="Times New Roman" w:cs="Times New Roman"/>
          <w:i w:val="0"/>
        </w:rPr>
        <w:t xml:space="preserve">, </w:t>
      </w:r>
      <w:r w:rsidR="00027573" w:rsidRPr="00027573">
        <w:rPr>
          <w:rFonts w:ascii="Times New Roman" w:hAnsi="Times New Roman" w:cs="Times New Roman"/>
          <w:i w:val="0"/>
        </w:rPr>
        <w:t>interquartile range (IQR) and extreme values (1.5 × IQR).</w:t>
      </w:r>
      <w:bookmarkEnd w:id="363"/>
    </w:p>
    <w:p w14:paraId="536D3B6A" w14:textId="77777777"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62F9BF79" wp14:editId="22337E1E">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14:paraId="208D469F" w14:textId="40F978A9"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 xml:space="preserve">Figure </w:t>
      </w:r>
      <w:ins w:id="364" w:author="Muise, Evan [2]" w:date="2022-01-03T12:48:00Z">
        <w:r w:rsidR="00922697">
          <w:rPr>
            <w:rFonts w:ascii="Times New Roman" w:hAnsi="Times New Roman" w:cs="Times New Roman"/>
            <w:i w:val="0"/>
          </w:rPr>
          <w:t>10</w:t>
        </w:r>
      </w:ins>
      <w:del w:id="365" w:author="Muise, Evan [2]" w:date="2022-01-03T12:48:00Z">
        <w:r w:rsidRPr="00550D43" w:rsidDel="00922697">
          <w:rPr>
            <w:rFonts w:ascii="Times New Roman" w:hAnsi="Times New Roman" w:cs="Times New Roman"/>
            <w:i w:val="0"/>
          </w:rPr>
          <w:delText>9</w:delText>
        </w:r>
      </w:del>
      <w:r w:rsidRPr="00550D43">
        <w:rPr>
          <w:rFonts w:ascii="Times New Roman" w:hAnsi="Times New Roman" w:cs="Times New Roman"/>
          <w:i w:val="0"/>
        </w:rPr>
        <w:t>: Z-Scores of forest structural attributes in PA, UA, and their differences across BEC zones in BC.</w:t>
      </w:r>
    </w:p>
    <w:sectPr w:rsidR="00B16883" w:rsidRPr="00550D43" w:rsidSect="00B16883">
      <w:footerReference w:type="default" r:id="rId2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5F115" w14:textId="77777777" w:rsidR="00C770B6" w:rsidRDefault="00C770B6">
      <w:pPr>
        <w:spacing w:after="0"/>
      </w:pPr>
      <w:r>
        <w:separator/>
      </w:r>
    </w:p>
  </w:endnote>
  <w:endnote w:type="continuationSeparator" w:id="0">
    <w:p w14:paraId="617E44AE" w14:textId="77777777" w:rsidR="00C770B6" w:rsidRDefault="00C770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06249D03" w14:textId="77777777" w:rsidR="0056153A" w:rsidRDefault="005615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82513" w14:textId="77777777" w:rsidR="0056153A" w:rsidRDefault="00561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969F9" w14:textId="77777777" w:rsidR="00C770B6" w:rsidRDefault="00C770B6">
      <w:r>
        <w:separator/>
      </w:r>
    </w:p>
  </w:footnote>
  <w:footnote w:type="continuationSeparator" w:id="0">
    <w:p w14:paraId="5170B9B9" w14:textId="77777777" w:rsidR="00C770B6" w:rsidRDefault="00C770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ise, Evan">
    <w15:presenceInfo w15:providerId="None" w15:userId="Muise, Evan"/>
  </w15:person>
  <w15:person w15:author="Muise, Evan [2]">
    <w15:presenceInfo w15:providerId="AD" w15:userId="S-1-5-21-3458574638-2780845101-4193349012-5997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7573"/>
    <w:rsid w:val="00050A11"/>
    <w:rsid w:val="00097DB5"/>
    <w:rsid w:val="001149A3"/>
    <w:rsid w:val="001742ED"/>
    <w:rsid w:val="00190031"/>
    <w:rsid w:val="00206DDE"/>
    <w:rsid w:val="002649F2"/>
    <w:rsid w:val="002C1D2F"/>
    <w:rsid w:val="002D66E2"/>
    <w:rsid w:val="002F1179"/>
    <w:rsid w:val="003063B4"/>
    <w:rsid w:val="003115AD"/>
    <w:rsid w:val="003170F6"/>
    <w:rsid w:val="00321796"/>
    <w:rsid w:val="00334165"/>
    <w:rsid w:val="003420DB"/>
    <w:rsid w:val="003464AA"/>
    <w:rsid w:val="00346E85"/>
    <w:rsid w:val="003F58C3"/>
    <w:rsid w:val="004960C9"/>
    <w:rsid w:val="004A0157"/>
    <w:rsid w:val="004B384E"/>
    <w:rsid w:val="004E29B3"/>
    <w:rsid w:val="005100D3"/>
    <w:rsid w:val="005227CF"/>
    <w:rsid w:val="0053126F"/>
    <w:rsid w:val="00550D43"/>
    <w:rsid w:val="00550E7F"/>
    <w:rsid w:val="00560F53"/>
    <w:rsid w:val="0056153A"/>
    <w:rsid w:val="00590D07"/>
    <w:rsid w:val="00600563"/>
    <w:rsid w:val="00600C42"/>
    <w:rsid w:val="00611A8B"/>
    <w:rsid w:val="006164BB"/>
    <w:rsid w:val="0065590B"/>
    <w:rsid w:val="007419DC"/>
    <w:rsid w:val="00741A27"/>
    <w:rsid w:val="00752A1E"/>
    <w:rsid w:val="00761662"/>
    <w:rsid w:val="00784D58"/>
    <w:rsid w:val="00786622"/>
    <w:rsid w:val="00795EB7"/>
    <w:rsid w:val="007C045E"/>
    <w:rsid w:val="007D153D"/>
    <w:rsid w:val="007E3DF7"/>
    <w:rsid w:val="007F02F6"/>
    <w:rsid w:val="008761AE"/>
    <w:rsid w:val="008776FD"/>
    <w:rsid w:val="00894442"/>
    <w:rsid w:val="008D6863"/>
    <w:rsid w:val="008F2C25"/>
    <w:rsid w:val="00903031"/>
    <w:rsid w:val="00905C29"/>
    <w:rsid w:val="00922697"/>
    <w:rsid w:val="00926E91"/>
    <w:rsid w:val="00960AEA"/>
    <w:rsid w:val="00967BDC"/>
    <w:rsid w:val="00976148"/>
    <w:rsid w:val="00996E80"/>
    <w:rsid w:val="009A34E7"/>
    <w:rsid w:val="009D1AD8"/>
    <w:rsid w:val="00A05783"/>
    <w:rsid w:val="00A35022"/>
    <w:rsid w:val="00A51E30"/>
    <w:rsid w:val="00A54B32"/>
    <w:rsid w:val="00A56CF1"/>
    <w:rsid w:val="00A70C13"/>
    <w:rsid w:val="00A71DAB"/>
    <w:rsid w:val="00A9078D"/>
    <w:rsid w:val="00AA0A1E"/>
    <w:rsid w:val="00B142CF"/>
    <w:rsid w:val="00B16883"/>
    <w:rsid w:val="00B76067"/>
    <w:rsid w:val="00B81981"/>
    <w:rsid w:val="00B86B75"/>
    <w:rsid w:val="00BC48D5"/>
    <w:rsid w:val="00BD539E"/>
    <w:rsid w:val="00C25D81"/>
    <w:rsid w:val="00C36279"/>
    <w:rsid w:val="00C36B8B"/>
    <w:rsid w:val="00C60D71"/>
    <w:rsid w:val="00C770B6"/>
    <w:rsid w:val="00CC0B5B"/>
    <w:rsid w:val="00D21C5B"/>
    <w:rsid w:val="00D240E7"/>
    <w:rsid w:val="00D33FD4"/>
    <w:rsid w:val="00DB10EE"/>
    <w:rsid w:val="00DE71EE"/>
    <w:rsid w:val="00E315A3"/>
    <w:rsid w:val="00E436C7"/>
    <w:rsid w:val="00E6536B"/>
    <w:rsid w:val="00E83369"/>
    <w:rsid w:val="00E91DF5"/>
    <w:rsid w:val="00EB1804"/>
    <w:rsid w:val="00EC1E21"/>
    <w:rsid w:val="00FA588C"/>
    <w:rsid w:val="00FC3A18"/>
    <w:rsid w:val="00FC732D"/>
    <w:rsid w:val="00FF4E0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0B36A"/>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 w:type="paragraph" w:styleId="Revision">
    <w:name w:val="Revision"/>
    <w:hidden/>
    <w:semiHidden/>
    <w:rsid w:val="00741A27"/>
    <w:pPr>
      <w:spacing w:after="0"/>
    </w:pPr>
  </w:style>
  <w:style w:type="character" w:customStyle="1" w:styleId="font3">
    <w:name w:val="font3"/>
    <w:basedOn w:val="DefaultParagraphFont"/>
    <w:rsid w:val="004960C9"/>
  </w:style>
  <w:style w:type="paragraph" w:styleId="BalloonText">
    <w:name w:val="Balloon Text"/>
    <w:basedOn w:val="Normal"/>
    <w:link w:val="BalloonTextChar"/>
    <w:semiHidden/>
    <w:unhideWhenUsed/>
    <w:rsid w:val="0065590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9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302203249">
      <w:bodyDiv w:val="1"/>
      <w:marLeft w:val="0"/>
      <w:marRight w:val="0"/>
      <w:marTop w:val="0"/>
      <w:marBottom w:val="0"/>
      <w:divBdr>
        <w:top w:val="none" w:sz="0" w:space="0" w:color="auto"/>
        <w:left w:val="none" w:sz="0" w:space="0" w:color="auto"/>
        <w:bottom w:val="none" w:sz="0" w:space="0" w:color="auto"/>
        <w:right w:val="none" w:sz="0" w:space="0" w:color="auto"/>
      </w:divBdr>
    </w:div>
    <w:div w:id="345794320">
      <w:bodyDiv w:val="1"/>
      <w:marLeft w:val="0"/>
      <w:marRight w:val="0"/>
      <w:marTop w:val="0"/>
      <w:marBottom w:val="0"/>
      <w:divBdr>
        <w:top w:val="none" w:sz="0" w:space="0" w:color="auto"/>
        <w:left w:val="none" w:sz="0" w:space="0" w:color="auto"/>
        <w:bottom w:val="none" w:sz="0" w:space="0" w:color="auto"/>
        <w:right w:val="none" w:sz="0" w:space="0" w:color="auto"/>
      </w:divBdr>
    </w:div>
    <w:div w:id="863441383">
      <w:bodyDiv w:val="1"/>
      <w:marLeft w:val="0"/>
      <w:marRight w:val="0"/>
      <w:marTop w:val="0"/>
      <w:marBottom w:val="0"/>
      <w:divBdr>
        <w:top w:val="none" w:sz="0" w:space="0" w:color="auto"/>
        <w:left w:val="none" w:sz="0" w:space="0" w:color="auto"/>
        <w:bottom w:val="none" w:sz="0" w:space="0" w:color="auto"/>
        <w:right w:val="none" w:sz="0" w:space="0" w:color="auto"/>
      </w:divBdr>
    </w:div>
    <w:div w:id="892349159">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18220990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715471081">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 w:id="2014993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ada.ca/en/environment-climate-change/services/national-wildlife-areas/protected-conserved-areas-database.html" TargetMode="External"/><Relationship Id="rId13" Type="http://schemas.openxmlformats.org/officeDocument/2006/relationships/hyperlink" Target="https://cws-scf.ca/CPCAD-BDCAPC_Dec2020.gdb.zip"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opendata.nfis.org/mapserver/nfis-change_eng.html" TargetMode="External"/><Relationship Id="rId12" Type="http://schemas.openxmlformats.org/officeDocument/2006/relationships/hyperlink" Target="mailto:evanmuis@student.ubc.ca" TargetMode="Externa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evanmuis@student.ubc.ca"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github.com/emuise/bcparks_ei/releases/tag/submissio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zenodo.org/badge/latestdoi/350797384" TargetMode="External"/><Relationship Id="rId14" Type="http://schemas.openxmlformats.org/officeDocument/2006/relationships/hyperlink" Target="https://ca.nfis.org/maps_eng.html" TargetMode="External"/><Relationship Id="rId22" Type="http://schemas.openxmlformats.org/officeDocument/2006/relationships/image" Target="media/image8.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46</Pages>
  <Words>9530</Words>
  <Characters>54326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63729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14</cp:revision>
  <dcterms:created xsi:type="dcterms:W3CDTF">2021-12-20T19:25:00Z</dcterms:created>
  <dcterms:modified xsi:type="dcterms:W3CDTF">2022-01-05T20:10:00Z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